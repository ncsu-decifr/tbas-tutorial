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comments.xml" ContentType="application/vnd.openxmlformats-officedocument.wordprocessingml.comments+xml"/>
  <Override PartName="/word/_rels/document.xml.rels" ContentType="application/vnd.openxmlformats-package.relationships+xml"/>
  <Override PartName="/word/settings.xml" ContentType="application/vnd.openxmlformats-officedocument.wordprocessingml.settings+xml"/>
  <Override PartName="/word/media/image41.png" ContentType="image/png"/>
  <Override PartName="/word/media/image40.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9.png" ContentType="image/png"/>
  <Override PartName="/word/media/image4.png" ContentType="image/png"/>
  <Override PartName="/word/media/image38.png" ContentType="image/png"/>
  <Override PartName="/word/media/image3.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theme/theme1.xml" ContentType="application/vnd.openxmlformats-officedocument.theme+xml"/>
  <Override PartName="/word/styles.xml" ContentType="application/vnd.openxmlformats-officedocument.wordprocessingml.styles+xml"/>
  <Override PartName="/word/numbering.xml" ContentType="application/vnd.openxmlformats-officedocument.wordprocessingml.numbering+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libri" w:hAnsi="Calibri" w:cs="Arial" w:asciiTheme="minorHAnsi" w:hAnsiTheme="minorHAnsi"/>
          <w:b/>
          <w:b/>
        </w:rPr>
      </w:pPr>
      <w:r>
        <w:rPr>
          <w:rFonts w:cs="Arial" w:ascii="Calibri" w:hAnsi="Calibri" w:asciiTheme="minorHAnsi" w:hAnsiTheme="minorHAnsi"/>
          <w:b/>
        </w:rPr>
        <w:t>T-BAS v2.1 Tutorial 4: Using cifr phyloXML to cumulatively update trees</w:t>
      </w:r>
    </w:p>
    <w:p>
      <w:pPr>
        <w:pStyle w:val="Normal"/>
        <w:jc w:val="center"/>
        <w:rPr>
          <w:rFonts w:ascii="Calibri" w:hAnsi="Calibri" w:cs="Arial" w:asciiTheme="minorHAnsi" w:hAnsiTheme="minorHAnsi"/>
        </w:rPr>
      </w:pPr>
      <w:r>
        <w:rPr>
          <w:rFonts w:cs="Arial" w:ascii="Calibri" w:hAnsi="Calibri"/>
        </w:rPr>
      </w:r>
    </w:p>
    <w:p>
      <w:pPr>
        <w:pStyle w:val="ListParagraph"/>
        <w:numPr>
          <w:ilvl w:val="0"/>
          <w:numId w:val="2"/>
        </w:numPr>
        <w:ind w:left="540" w:hanging="540"/>
        <w:pPrChange w:id="0" w:author="Vicki Cornish" w:date="2019-06-11T08:44:00Z">
          <w:pPr>
            <w:ind w:left="540" w:hanging="360"/>
          </w:pPr>
        </w:pPrChange>
        <w:rPr/>
      </w:pPr>
      <w:r>
        <w:rPr>
          <w:rFonts w:cs="Arial" w:ascii="Calibri" w:hAnsi="Calibri" w:asciiTheme="minorHAnsi" w:hAnsiTheme="minorHAnsi"/>
          <w:szCs w:val="24"/>
        </w:rPr>
        <w:t>In this tutorial we will show how you can perform consecutive placements on the same tree. This is useful to build on a previous placement run with additional sequence data. To start, go to the T-BAS start page (</w:t>
      </w:r>
      <w:hyperlink r:id="rId2">
        <w:r>
          <w:rPr>
            <w:rStyle w:val="InternetLink"/>
            <w:rFonts w:cs="Arial" w:ascii="Calibri" w:hAnsi="Calibri" w:asciiTheme="minorHAnsi" w:hAnsiTheme="minorHAnsi"/>
            <w:szCs w:val="24"/>
          </w:rPr>
          <w:t>https://tbas.hpc.ncsu.edu/start</w:t>
        </w:r>
      </w:hyperlink>
      <w:r>
        <w:rPr>
          <w:rFonts w:cs="Arial" w:ascii="Calibri" w:hAnsi="Calibri" w:asciiTheme="minorHAnsi" w:hAnsiTheme="minorHAnsi"/>
          <w:szCs w:val="24"/>
        </w:rPr>
        <w:t>) and click on the Upload Tree button (see arrow).</w:t>
      </w:r>
    </w:p>
    <w:p>
      <w:pPr>
        <w:pStyle w:val="ListParagraph"/>
        <w:rPr>
          <w:rFonts w:ascii="Calibri" w:hAnsi="Calibri" w:cs="Arial" w:asciiTheme="minorHAnsi" w:hAnsiTheme="minorHAnsi"/>
          <w:szCs w:val="24"/>
        </w:rPr>
      </w:pPr>
      <w:r>
        <w:rPr>
          <w:rFonts w:cs="Arial" w:ascii="Calibri" w:hAnsi="Calibri"/>
          <w:szCs w:val="24"/>
        </w:rPr>
      </w:r>
    </w:p>
    <w:p>
      <w:pPr>
        <w:pStyle w:val="Normal"/>
        <w:rPr>
          <w:rFonts w:ascii="Calibri" w:hAnsi="Calibri" w:cs="Arial" w:asciiTheme="minorHAnsi" w:hAnsiTheme="minorHAnsi"/>
        </w:rPr>
      </w:pPr>
      <w:r>
        <w:rPr/>
        <w:drawing>
          <wp:inline distT="0" distB="0" distL="0" distR="0">
            <wp:extent cx="5939155" cy="4064000"/>
            <wp:effectExtent l="0" t="0" r="0" b="0"/>
            <wp:docPr id="1" name="Picture 14" descr="Tutorial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Tutorial4.1.png"/>
                    <pic:cNvPicPr>
                      <a:picLocks noChangeAspect="1" noChangeArrowheads="1"/>
                    </pic:cNvPicPr>
                  </pic:nvPicPr>
                  <pic:blipFill>
                    <a:blip r:embed="rId3"/>
                    <a:stretch>
                      <a:fillRect/>
                    </a:stretch>
                  </pic:blipFill>
                  <pic:spPr bwMode="auto">
                    <a:xfrm>
                      <a:off x="0" y="0"/>
                      <a:ext cx="5939155" cy="4064000"/>
                    </a:xfrm>
                    <a:prstGeom prst="rect">
                      <a:avLst/>
                    </a:prstGeom>
                  </pic:spPr>
                </pic:pic>
              </a:graphicData>
            </a:graphic>
          </wp:inline>
        </w:drawing>
      </w:r>
    </w:p>
    <w:p>
      <w:pPr>
        <w:pStyle w:val="Normal"/>
        <w:widowControl/>
        <w:rPr>
          <w:rFonts w:ascii="Calibri" w:hAnsi="Calibri" w:cs="Arial" w:asciiTheme="minorHAnsi" w:hAnsiTheme="minorHAnsi"/>
        </w:rPr>
      </w:pPr>
      <w:r>
        <w:rPr>
          <w:rFonts w:cs="Arial" w:ascii="Calibri" w:hAnsi="Calibri"/>
        </w:rPr>
      </w:r>
      <w:r>
        <w:br w:type="page"/>
      </w:r>
    </w:p>
    <w:p>
      <w:pPr>
        <w:pStyle w:val="ListParagraph"/>
        <w:numPr>
          <w:ilvl w:val="0"/>
          <w:numId w:val="2"/>
        </w:numPr>
        <w:ind w:left="540" w:hanging="540"/>
        <w:pPrChange w:id="0" w:author="Vicki Cornish" w:date="2019-06-11T08:44:00Z">
          <w:pPr>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You will be required to login. If you are first time user, you will need to register by clicking on the </w:t>
      </w:r>
      <w:r>
        <w:rPr>
          <w:rFonts w:cs="Arial" w:ascii="Calibri" w:hAnsi="Calibri" w:asciiTheme="minorHAnsi" w:hAnsiTheme="minorHAnsi"/>
          <w:b/>
          <w:szCs w:val="24"/>
        </w:rPr>
        <w:t>Registration page</w:t>
      </w:r>
      <w:r>
        <w:rPr>
          <w:rFonts w:cs="Arial" w:ascii="Calibri" w:hAnsi="Calibri" w:asciiTheme="minorHAnsi" w:hAnsiTheme="minorHAnsi"/>
          <w:szCs w:val="24"/>
        </w:rPr>
        <w:t xml:space="preserve"> link (see arrow).</w:t>
      </w:r>
    </w:p>
    <w:p>
      <w:pPr>
        <w:pStyle w:val="ListParagraph"/>
        <w:rPr>
          <w:rFonts w:ascii="Calibri" w:hAnsi="Calibri" w:cs="Arial" w:asciiTheme="minorHAnsi" w:hAnsiTheme="minorHAnsi"/>
          <w:szCs w:val="24"/>
        </w:rPr>
      </w:pPr>
      <w:r>
        <w:rPr>
          <w:rFonts w:cs="Arial" w:ascii="Calibri" w:hAnsi="Calibri"/>
          <w:szCs w:val="24"/>
        </w:rPr>
      </w:r>
    </w:p>
    <w:p>
      <w:pPr>
        <w:pStyle w:val="Normal"/>
        <w:ind w:left="360" w:hanging="0"/>
        <w:rPr>
          <w:rFonts w:ascii="Calibri" w:hAnsi="Calibri" w:cs="Arial" w:asciiTheme="minorHAnsi" w:hAnsiTheme="minorHAnsi"/>
        </w:rPr>
      </w:pPr>
      <w:r>
        <w:rPr/>
        <w:drawing>
          <wp:inline distT="0" distB="0" distL="0" distR="0">
            <wp:extent cx="5940425" cy="3848735"/>
            <wp:effectExtent l="0" t="0" r="0" b="0"/>
            <wp:docPr id="3"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4" descr=""/>
                    <pic:cNvPicPr>
                      <a:picLocks noChangeAspect="1" noChangeArrowheads="1"/>
                    </pic:cNvPicPr>
                  </pic:nvPicPr>
                  <pic:blipFill>
                    <a:blip r:embed="rId4"/>
                    <a:stretch>
                      <a:fillRect/>
                    </a:stretch>
                  </pic:blipFill>
                  <pic:spPr bwMode="auto">
                    <a:xfrm>
                      <a:off x="0" y="0"/>
                      <a:ext cx="5940425" cy="3848735"/>
                    </a:xfrm>
                    <a:prstGeom prst="rect">
                      <a:avLst/>
                    </a:prstGeom>
                  </pic:spPr>
                </pic:pic>
              </a:graphicData>
            </a:graphic>
          </wp:inline>
        </w:drawing>
        <mc:AlternateContent>
          <mc:Choice Requires="wps">
            <w:drawing>
              <wp:anchor behindDoc="0" distT="0" distB="0" distL="114300" distR="114300" simplePos="0" locked="0" layoutInCell="1" allowOverlap="1" relativeHeight="12" wp14:anchorId="4F2E6442">
                <wp:simplePos x="0" y="0"/>
                <wp:positionH relativeFrom="column">
                  <wp:posOffset>779780</wp:posOffset>
                </wp:positionH>
                <wp:positionV relativeFrom="paragraph">
                  <wp:posOffset>1156970</wp:posOffset>
                </wp:positionV>
                <wp:extent cx="167005" cy="287655"/>
                <wp:effectExtent l="50800" t="0" r="36830" b="0"/>
                <wp:wrapNone/>
                <wp:docPr id="2" name="Down Arrow 36"/>
                <a:graphic xmlns:a="http://schemas.openxmlformats.org/drawingml/2006/main">
                  <a:graphicData uri="http://schemas.microsoft.com/office/word/2010/wordprocessingShape">
                    <wps:wsp>
                      <wps:cNvSpPr/>
                      <wps:spPr>
                        <a:xfrm rot="16200000">
                          <a:off x="0" y="0"/>
                          <a:ext cx="166320" cy="286920"/>
                        </a:xfrm>
                        <a:prstGeom prst="downArrow">
                          <a:avLst>
                            <a:gd name="adj1" fmla="val 50000"/>
                            <a:gd name="adj2" fmla="val 50000"/>
                          </a:avLst>
                        </a:prstGeom>
                        <a:solidFill>
                          <a:srgbClr val="ff0000"/>
                        </a:solidFill>
                        <a:ln w="12600">
                          <a:noFill/>
                        </a:ln>
                      </wps:spPr>
                      <wps:style>
                        <a:lnRef idx="0"/>
                        <a:fillRef idx="0"/>
                        <a:effectRef idx="0"/>
                        <a:fontRef idx="minor"/>
                      </wps:style>
                      <wps:bodyPr/>
                    </wps:wsp>
                  </a:graphicData>
                </a:graphic>
              </wp:anchor>
            </w:drawing>
          </mc:Choice>
          <mc:Fallback>
            <w:pi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Down Arrow 36" fillcolor="red" stroked="f" style="position:absolute;margin-left:61.4pt;margin-top:91.15pt;width:13.05pt;height:22.55pt;rotation:270" wp14:anchorId="4F2E6442" type="shapetype_67">
                <w10:wrap type="none"/>
                <v:fill o:detectmouseclick="t" type="solid" color2="aqua"/>
                <v:stroke color="#3465a4" weight="12600" joinstyle="miter" endcap="flat"/>
              </v:shape>
            </w:pict>
          </mc:Fallback>
        </mc:AlternateContent>
      </w:r>
    </w:p>
    <w:p>
      <w:pPr>
        <w:pStyle w:val="ListParagraph"/>
        <w:rPr>
          <w:rFonts w:ascii="Calibri" w:hAnsi="Calibri" w:cs="Arial" w:asciiTheme="minorHAnsi" w:hAnsiTheme="minorHAnsi"/>
          <w:szCs w:val="24"/>
        </w:rPr>
      </w:pPr>
      <w:r>
        <w:rPr>
          <w:rFonts w:cs="Arial" w:ascii="Calibri" w:hAnsi="Calibri"/>
          <w:szCs w:val="24"/>
        </w:rPr>
      </w:r>
    </w:p>
    <w:p>
      <w:pPr>
        <w:pStyle w:val="ListParagraph"/>
        <w:ind w:left="360" w:hanging="0"/>
        <w:rPr>
          <w:rFonts w:ascii="Calibri" w:hAnsi="Calibri" w:cs="Arial" w:asciiTheme="minorHAnsi" w:hAnsiTheme="minorHAnsi"/>
          <w:szCs w:val="24"/>
        </w:rPr>
      </w:pPr>
      <w:r>
        <w:rPr>
          <w:rFonts w:cs="Arial" w:ascii="Calibri" w:hAnsi="Calibri" w:asciiTheme="minorHAnsi" w:hAnsiTheme="minorHAnsi"/>
          <w:szCs w:val="24"/>
        </w:rPr>
        <w:t xml:space="preserve">If you already registered but forgot your PIN you can go to </w:t>
      </w:r>
      <w:r>
        <w:rPr>
          <w:rFonts w:cs="Arial" w:ascii="Calibri" w:hAnsi="Calibri" w:asciiTheme="minorHAnsi" w:hAnsiTheme="minorHAnsi"/>
          <w:color w:val="000000"/>
          <w:szCs w:val="24"/>
        </w:rPr>
        <w:t xml:space="preserve">the Registration page </w:t>
      </w:r>
      <w:r>
        <w:rPr>
          <w:rFonts w:cs="Arial" w:ascii="Calibri" w:hAnsi="Calibri" w:asciiTheme="minorHAnsi" w:hAnsiTheme="minorHAnsi"/>
          <w:szCs w:val="24"/>
        </w:rPr>
        <w:t>and</w:t>
      </w:r>
      <w:r>
        <w:rPr>
          <w:rFonts w:cs="Arial" w:ascii="Calibri" w:hAnsi="Calibri" w:asciiTheme="minorHAnsi" w:hAnsiTheme="minorHAnsi"/>
          <w:color w:val="FF0000"/>
          <w:szCs w:val="24"/>
        </w:rPr>
        <w:t xml:space="preserve"> </w:t>
      </w:r>
      <w:r>
        <w:rPr>
          <w:rFonts w:cs="Arial" w:ascii="Calibri" w:hAnsi="Calibri" w:asciiTheme="minorHAnsi" w:hAnsiTheme="minorHAnsi"/>
          <w:b/>
          <w:szCs w:val="24"/>
        </w:rPr>
        <w:t>Check to resend lost PIN</w:t>
      </w:r>
      <w:r>
        <w:rPr>
          <w:rFonts w:cs="Arial" w:ascii="Calibri" w:hAnsi="Calibri" w:asciiTheme="minorHAnsi" w:hAnsiTheme="minorHAnsi"/>
          <w:szCs w:val="24"/>
        </w:rPr>
        <w:t xml:space="preserve"> (see arrow).</w:t>
      </w:r>
    </w:p>
    <w:p>
      <w:pPr>
        <w:pStyle w:val="Normal"/>
        <w:ind w:left="360" w:hanging="0"/>
        <w:rPr>
          <w:rFonts w:ascii="Calibri" w:hAnsi="Calibri" w:cs="Arial" w:asciiTheme="minorHAnsi" w:hAnsiTheme="minorHAnsi"/>
        </w:rPr>
      </w:pPr>
      <w:r>
        <w:rPr>
          <w:rFonts w:cs="Arial" w:ascii="Calibri" w:hAnsi="Calibri"/>
        </w:rPr>
        <mc:AlternateContent>
          <mc:Choice Requires="wpg">
            <w:drawing>
              <wp:anchor behindDoc="0" distT="0" distB="0" distL="114300" distR="114300" simplePos="0" locked="0" layoutInCell="1" allowOverlap="1" relativeHeight="13" wp14:anchorId="0DB6D984">
                <wp:simplePos x="0" y="0"/>
                <wp:positionH relativeFrom="column">
                  <wp:posOffset>0</wp:posOffset>
                </wp:positionH>
                <wp:positionV relativeFrom="paragraph">
                  <wp:posOffset>172085</wp:posOffset>
                </wp:positionV>
                <wp:extent cx="5941060" cy="3066415"/>
                <wp:effectExtent l="0" t="0" r="0" b="0"/>
                <wp:wrapNone/>
                <wp:docPr id="4" name="Group 15"/>
                <a:graphic xmlns:a="http://schemas.openxmlformats.org/drawingml/2006/main">
                  <a:graphicData uri="http://schemas.microsoft.com/office/word/2010/wordprocessingGroup">
                    <wpg:wgp>
                      <wpg:cNvGrpSpPr/>
                      <wpg:grpSpPr>
                        <a:xfrm>
                          <a:off x="0" y="0"/>
                          <a:ext cx="5940360" cy="3065760"/>
                        </a:xfrm>
                      </wpg:grpSpPr>
                      <pic:pic xmlns:pic="http://schemas.openxmlformats.org/drawingml/2006/picture">
                        <pic:nvPicPr>
                          <pic:cNvPr id="0" name="Picture 47" descr=""/>
                          <pic:cNvPicPr/>
                        </pic:nvPicPr>
                        <pic:blipFill>
                          <a:blip r:embed="rId5"/>
                          <a:srcRect l="0" t="0" r="0" b="21801"/>
                          <a:stretch/>
                        </pic:blipFill>
                        <pic:spPr>
                          <a:xfrm>
                            <a:off x="0" y="0"/>
                            <a:ext cx="5940360" cy="3065760"/>
                          </a:xfrm>
                          <a:prstGeom prst="rect">
                            <a:avLst/>
                          </a:prstGeom>
                          <a:ln>
                            <a:noFill/>
                          </a:ln>
                        </pic:spPr>
                      </pic:pic>
                      <wps:wsp>
                        <wps:cNvSpPr/>
                        <wps:spPr>
                          <a:xfrm rot="16200000">
                            <a:off x="606600" y="2486160"/>
                            <a:ext cx="165600" cy="286560"/>
                          </a:xfrm>
                          <a:prstGeom prst="downArrow">
                            <a:avLst>
                              <a:gd name="adj1" fmla="val 50000"/>
                              <a:gd name="adj2" fmla="val 50000"/>
                            </a:avLst>
                          </a:prstGeom>
                          <a:solidFill>
                            <a:srgbClr val="ff0000"/>
                          </a:solidFill>
                          <a:ln w="12600">
                            <a:noFill/>
                          </a:ln>
                        </wps:spPr>
                        <wps:style>
                          <a:lnRef idx="0"/>
                          <a:fillRef idx="0"/>
                          <a:effectRef idx="0"/>
                          <a:fontRef idx="minor"/>
                        </wps:style>
                        <wps:bodyPr/>
                      </wps:wsp>
                    </wpg:wgp>
                  </a:graphicData>
                </a:graphic>
              </wp:anchor>
            </w:drawing>
          </mc:Choice>
          <mc:Fallback>
            <w:pict>
              <v:group id="shape_0" alt="Group 15" style="position:absolute;margin-left:0pt;margin-top:13.55pt;width:467.75pt;height:241.4pt" coordorigin="0,271" coordsize="9355,4828">
                <v:rect id="shape_0" ID="Picture 47" stroked="f" style="position:absolute;left:0;top:271;width:9354;height:4827">
                  <v:imagedata r:id="rId6" o:detectmouseclick="t"/>
                  <w10:wrap type="none"/>
                  <v:stroke color="#3465a4" joinstyle="round" endcap="flat"/>
                </v:rect>
                <v:shape id="shape_0" ID="Down Arrow 41" fillcolor="red" stroked="f" style="position:absolute;left:955;top:4448;width:260;height:450;rotation:27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p>
    <w:p>
      <w:pPr>
        <w:pStyle w:val="ListParagraph"/>
        <w:numPr>
          <w:ilvl w:val="0"/>
          <w:numId w:val="1"/>
        </w:numPr>
        <w:rPr>
          <w:rFonts w:ascii="Calibri" w:hAnsi="Calibri" w:cs="Arial" w:asciiTheme="minorHAnsi" w:hAnsiTheme="minorHAnsi"/>
          <w:szCs w:val="24"/>
        </w:rPr>
      </w:pPr>
      <w:r>
        <w:rPr>
          <w:rFonts w:cs="Arial" w:ascii="Calibri" w:hAnsi="Calibri"/>
          <w:szCs w:val="24"/>
        </w:rPr>
      </w:r>
      <w:r>
        <w:br w:type="page"/>
      </w:r>
    </w:p>
    <w:p>
      <w:pPr>
        <w:pStyle w:val="ListParagraph"/>
        <w:numPr>
          <w:ilvl w:val="0"/>
          <w:numId w:val="2"/>
        </w:numPr>
        <w:ind w:left="540" w:hanging="540"/>
        <w:pPrChange w:id="0" w:author="Vicki Cornish" w:date="2019-06-11T08:43:00Z">
          <w:pPr>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After registering you will be returned to the login page. Enter your email address, PIN and check the box acknowledging your acceptance of our disclaimer and privacy policy. Then click </w:t>
      </w:r>
      <w:r>
        <w:rPr>
          <w:rFonts w:cs="Arial" w:ascii="Calibri" w:hAnsi="Calibri" w:asciiTheme="minorHAnsi" w:hAnsiTheme="minorHAnsi"/>
          <w:b/>
          <w:szCs w:val="24"/>
        </w:rPr>
        <w:t>Submit</w:t>
      </w:r>
      <w:r>
        <w:rPr>
          <w:rFonts w:cs="Arial" w:ascii="Calibri" w:hAnsi="Calibri" w:asciiTheme="minorHAnsi" w:hAnsiTheme="minorHAnsi"/>
          <w:szCs w:val="24"/>
        </w:rPr>
        <w:t>.</w:t>
      </w:r>
    </w:p>
    <w:p>
      <w:pPr>
        <w:pStyle w:val="ListParagraph"/>
        <w:rPr>
          <w:rFonts w:ascii="Calibri" w:hAnsi="Calibri" w:cs="Arial" w:asciiTheme="minorHAnsi" w:hAnsiTheme="minorHAnsi"/>
          <w:szCs w:val="24"/>
        </w:rPr>
      </w:pPr>
      <w:r>
        <w:rPr>
          <w:rFonts w:cs="Arial" w:ascii="Calibri" w:hAnsi="Calibri"/>
          <w:szCs w:val="24"/>
        </w:rPr>
      </w:r>
    </w:p>
    <w:p>
      <w:pPr>
        <w:pStyle w:val="ListParagraph"/>
        <w:rPr>
          <w:rFonts w:ascii="Calibri" w:hAnsi="Calibri" w:cs="Arial" w:asciiTheme="minorHAnsi" w:hAnsiTheme="minorHAnsi"/>
          <w:szCs w:val="24"/>
        </w:rPr>
      </w:pPr>
      <w:r>
        <w:rPr/>
        <w:drawing>
          <wp:inline distT="0" distB="0" distL="0" distR="0">
            <wp:extent cx="5940425" cy="4494530"/>
            <wp:effectExtent l="0" t="0" r="0" b="0"/>
            <wp:docPr id="5"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9" descr=""/>
                    <pic:cNvPicPr>
                      <a:picLocks noChangeAspect="1" noChangeArrowheads="1"/>
                    </pic:cNvPicPr>
                  </pic:nvPicPr>
                  <pic:blipFill>
                    <a:blip r:embed="rId7"/>
                    <a:stretch>
                      <a:fillRect/>
                    </a:stretch>
                  </pic:blipFill>
                  <pic:spPr bwMode="auto">
                    <a:xfrm>
                      <a:off x="0" y="0"/>
                      <a:ext cx="5940425" cy="4494530"/>
                    </a:xfrm>
                    <a:prstGeom prst="rect">
                      <a:avLst/>
                    </a:prstGeom>
                  </pic:spPr>
                </pic:pic>
              </a:graphicData>
            </a:graphic>
          </wp:inline>
        </w:drawing>
      </w:r>
    </w:p>
    <w:p>
      <w:pPr>
        <w:pStyle w:val="Normal"/>
        <w:widowControl/>
        <w:rPr>
          <w:rFonts w:ascii="Calibri" w:hAnsi="Calibri" w:cs="Arial" w:asciiTheme="minorHAnsi" w:hAnsiTheme="minorHAnsi"/>
        </w:rPr>
      </w:pPr>
      <w:r>
        <w:rPr>
          <w:rFonts w:cs="Arial" w:ascii="Calibri" w:hAnsi="Calibri"/>
        </w:rPr>
      </w:r>
      <w:r>
        <w:br w:type="page"/>
      </w:r>
    </w:p>
    <w:p>
      <w:pPr>
        <w:pStyle w:val="ListParagraph"/>
        <w:numPr>
          <w:ilvl w:val="0"/>
          <w:numId w:val="2"/>
        </w:numPr>
        <w:ind w:left="540" w:hanging="540"/>
        <w:pPrChange w:id="0" w:author="Vicki Cornish" w:date="2019-06-11T08:43:00Z">
          <w:pPr>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After login, select </w:t>
      </w:r>
      <w:r>
        <w:rPr>
          <w:rFonts w:cs="Arial" w:ascii="Calibri" w:hAnsi="Calibri" w:asciiTheme="minorHAnsi" w:hAnsiTheme="minorHAnsi"/>
          <w:b/>
          <w:szCs w:val="24"/>
        </w:rPr>
        <w:t>Newick tree</w:t>
      </w:r>
      <w:r>
        <w:rPr>
          <w:rFonts w:cs="Arial" w:ascii="Calibri" w:hAnsi="Calibri" w:asciiTheme="minorHAnsi" w:hAnsiTheme="minorHAnsi"/>
          <w:szCs w:val="24"/>
        </w:rPr>
        <w:t xml:space="preserve"> </w:t>
      </w:r>
    </w:p>
    <w:p>
      <w:pPr>
        <w:pStyle w:val="ListParagraph"/>
        <w:ind w:left="360" w:hanging="0"/>
        <w:rPr>
          <w:rFonts w:ascii="Calibri" w:hAnsi="Calibri" w:cs="Arial" w:asciiTheme="minorHAnsi" w:hAnsiTheme="minorHAnsi"/>
          <w:szCs w:val="24"/>
        </w:rPr>
      </w:pPr>
      <w:r>
        <w:rPr>
          <w:rFonts w:cs="Arial" w:ascii="Calibri" w:hAnsi="Calibri"/>
          <w:szCs w:val="24"/>
        </w:rPr>
        <mc:AlternateContent>
          <mc:Choice Requires="wpg">
            <w:drawing>
              <wp:anchor behindDoc="0" distT="0" distB="0" distL="114300" distR="114300" simplePos="0" locked="0" layoutInCell="1" allowOverlap="1" relativeHeight="8" wp14:anchorId="0757343F">
                <wp:simplePos x="0" y="0"/>
                <wp:positionH relativeFrom="column">
                  <wp:posOffset>-8890</wp:posOffset>
                </wp:positionH>
                <wp:positionV relativeFrom="paragraph">
                  <wp:posOffset>211455</wp:posOffset>
                </wp:positionV>
                <wp:extent cx="5944235" cy="4571365"/>
                <wp:effectExtent l="0" t="0" r="0" b="1270"/>
                <wp:wrapThrough wrapText="bothSides">
                  <wp:wrapPolygon edited="0">
                    <wp:start x="0" y="0"/>
                    <wp:lineTo x="0" y="21486"/>
                    <wp:lineTo x="21508" y="21486"/>
                    <wp:lineTo x="21508" y="0"/>
                    <wp:lineTo x="0" y="0"/>
                  </wp:wrapPolygon>
                </wp:wrapThrough>
                <wp:docPr id="6" name="Group 38"/>
                <a:graphic xmlns:a="http://schemas.openxmlformats.org/drawingml/2006/main">
                  <a:graphicData uri="http://schemas.microsoft.com/office/word/2010/wordprocessingGroup">
                    <wpg:wgp>
                      <wpg:cNvGrpSpPr/>
                      <wpg:grpSpPr>
                        <a:xfrm>
                          <a:off x="0" y="0"/>
                          <a:ext cx="5943600" cy="4570560"/>
                        </a:xfrm>
                      </wpg:grpSpPr>
                      <pic:pic xmlns:pic="http://schemas.openxmlformats.org/drawingml/2006/picture">
                        <pic:nvPicPr>
                          <pic:cNvPr id="1" name="Picture 8" descr=""/>
                          <pic:cNvPicPr/>
                        </pic:nvPicPr>
                        <pic:blipFill>
                          <a:blip r:embed="rId8"/>
                          <a:stretch/>
                        </pic:blipFill>
                        <pic:spPr>
                          <a:xfrm>
                            <a:off x="0" y="0"/>
                            <a:ext cx="5943600" cy="4570560"/>
                          </a:xfrm>
                          <a:prstGeom prst="rect">
                            <a:avLst/>
                          </a:prstGeom>
                          <a:ln>
                            <a:noFill/>
                          </a:ln>
                        </pic:spPr>
                      </pic:pic>
                      <wps:wsp>
                        <wps:cNvSpPr/>
                        <wps:spPr>
                          <a:xfrm rot="16200000">
                            <a:off x="614160" y="2491200"/>
                            <a:ext cx="165240" cy="286560"/>
                          </a:xfrm>
                          <a:prstGeom prst="downArrow">
                            <a:avLst>
                              <a:gd name="adj1" fmla="val 50000"/>
                              <a:gd name="adj2" fmla="val 50000"/>
                            </a:avLst>
                          </a:prstGeom>
                          <a:solidFill>
                            <a:srgbClr val="ff0000"/>
                          </a:solidFill>
                          <a:ln w="12600">
                            <a:noFill/>
                          </a:ln>
                        </wps:spPr>
                        <wps:style>
                          <a:lnRef idx="0"/>
                          <a:fillRef idx="0"/>
                          <a:effectRef idx="0"/>
                          <a:fontRef idx="minor"/>
                        </wps:style>
                        <wps:bodyPr/>
                      </wps:wsp>
                    </wpg:wgp>
                  </a:graphicData>
                </a:graphic>
              </wp:anchor>
            </w:drawing>
          </mc:Choice>
          <mc:Fallback>
            <w:pict>
              <v:group id="shape_0" alt="Group 38" style="position:absolute;margin-left:-0.7pt;margin-top:16.65pt;width:468pt;height:359.9pt" coordorigin="-14,333" coordsize="9360,7198">
                <v:rect id="shape_0" ID="Picture 8" stroked="f" style="position:absolute;left:-14;top:333;width:9359;height:7197">
                  <v:imagedata r:id="rId9" o:detectmouseclick="t"/>
                  <w10:wrap type="none"/>
                  <v:stroke color="#3465a4" joinstyle="round" endcap="flat"/>
                </v:rect>
                <v:shape id="shape_0" ID="Down Arrow 2" fillcolor="red" stroked="f" style="position:absolute;left:953;top:4517;width:259;height:450;rotation:27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p>
    <w:p>
      <w:pPr>
        <w:pStyle w:val="Normal"/>
        <w:widowControl/>
        <w:rPr>
          <w:rFonts w:ascii="Calibri" w:hAnsi="Calibri" w:cs="Arial" w:asciiTheme="minorHAnsi" w:hAnsiTheme="minorHAnsi"/>
        </w:rPr>
      </w:pPr>
      <w:r>
        <w:rPr>
          <w:rFonts w:cs="Arial" w:ascii="Calibri" w:hAnsi="Calibri"/>
        </w:rPr>
      </w:r>
      <w:r>
        <w:br w:type="page"/>
      </w:r>
    </w:p>
    <w:p>
      <w:pPr>
        <w:pStyle w:val="ListParagraph"/>
        <w:numPr>
          <w:ilvl w:val="0"/>
          <w:numId w:val="2"/>
        </w:numPr>
        <w:ind w:left="540" w:hanging="540"/>
        <w:pPrChange w:id="0" w:author="Vicki Cornish" w:date="2019-06-11T08:43:00Z">
          <w:pPr>
            <w:ind w:left="540" w:hanging="360"/>
          </w:pPr>
        </w:pPrChange>
        <w:rPr>
          <w:rFonts w:ascii="Calibri" w:hAnsi="Calibri" w:cs="Arial" w:asciiTheme="minorHAnsi" w:hAnsiTheme="minorHAnsi"/>
          <w:szCs w:val="24"/>
        </w:rPr>
      </w:pPr>
      <w:r>
        <mc:AlternateContent>
          <mc:Choice Requires="wpg">
            <w:drawing>
              <wp:anchor behindDoc="0" distT="0" distB="0" distL="114300" distR="114300" simplePos="0" locked="0" layoutInCell="1" allowOverlap="1" relativeHeight="9" wp14:anchorId="592CE8B5">
                <wp:simplePos x="0" y="0"/>
                <wp:positionH relativeFrom="column">
                  <wp:posOffset>-65405</wp:posOffset>
                </wp:positionH>
                <wp:positionV relativeFrom="paragraph">
                  <wp:posOffset>675005</wp:posOffset>
                </wp:positionV>
                <wp:extent cx="5947410" cy="5295900"/>
                <wp:effectExtent l="0" t="0" r="0" b="0"/>
                <wp:wrapThrough wrapText="bothSides">
                  <wp:wrapPolygon edited="0">
                    <wp:start x="0" y="0"/>
                    <wp:lineTo x="0" y="21447"/>
                    <wp:lineTo x="21496" y="21447"/>
                    <wp:lineTo x="21496" y="0"/>
                    <wp:lineTo x="0" y="0"/>
                  </wp:wrapPolygon>
                </wp:wrapThrough>
                <wp:docPr id="7" name="Group 39"/>
                <a:graphic xmlns:a="http://schemas.openxmlformats.org/drawingml/2006/main">
                  <a:graphicData uri="http://schemas.microsoft.com/office/word/2010/wordprocessingGroup">
                    <wpg:wgp>
                      <wpg:cNvGrpSpPr/>
                      <wpg:grpSpPr>
                        <a:xfrm>
                          <a:off x="0" y="0"/>
                          <a:ext cx="5946840" cy="5295240"/>
                        </a:xfrm>
                      </wpg:grpSpPr>
                      <pic:pic xmlns:pic="http://schemas.openxmlformats.org/drawingml/2006/picture">
                        <pic:nvPicPr>
                          <pic:cNvPr id="2" name="Picture 18" descr=""/>
                          <pic:cNvPicPr/>
                        </pic:nvPicPr>
                        <pic:blipFill>
                          <a:blip r:embed="rId10"/>
                          <a:stretch/>
                        </pic:blipFill>
                        <pic:spPr>
                          <a:xfrm>
                            <a:off x="0" y="0"/>
                            <a:ext cx="5946840" cy="5295240"/>
                          </a:xfrm>
                          <a:prstGeom prst="rect">
                            <a:avLst/>
                          </a:prstGeom>
                          <a:ln>
                            <a:noFill/>
                          </a:ln>
                        </pic:spPr>
                      </pic:pic>
                      <wps:wsp>
                        <wps:cNvSpPr/>
                        <wps:spPr>
                          <a:xfrm rot="5400000">
                            <a:off x="1265400" y="1468080"/>
                            <a:ext cx="165240" cy="286560"/>
                          </a:xfrm>
                          <a:prstGeom prst="downArrow">
                            <a:avLst>
                              <a:gd name="adj1" fmla="val 50000"/>
                              <a:gd name="adj2" fmla="val 50000"/>
                            </a:avLst>
                          </a:prstGeom>
                          <a:solidFill>
                            <a:srgbClr val="ff0000"/>
                          </a:solidFill>
                          <a:ln w="12600">
                            <a:noFill/>
                          </a:ln>
                        </wps:spPr>
                        <wps:style>
                          <a:lnRef idx="0"/>
                          <a:fillRef idx="0"/>
                          <a:effectRef idx="0"/>
                          <a:fontRef idx="minor"/>
                        </wps:style>
                        <wps:bodyPr/>
                      </wps:wsp>
                      <wps:wsp>
                        <wps:cNvSpPr/>
                        <wps:spPr>
                          <a:xfrm rot="5400000">
                            <a:off x="2521440" y="2771280"/>
                            <a:ext cx="165240" cy="286920"/>
                          </a:xfrm>
                          <a:prstGeom prst="downArrow">
                            <a:avLst>
                              <a:gd name="adj1" fmla="val 50000"/>
                              <a:gd name="adj2" fmla="val 50000"/>
                            </a:avLst>
                          </a:prstGeom>
                          <a:solidFill>
                            <a:srgbClr val="ff0000"/>
                          </a:solidFill>
                          <a:ln w="12600">
                            <a:noFill/>
                          </a:ln>
                        </wps:spPr>
                        <wps:style>
                          <a:lnRef idx="0"/>
                          <a:fillRef idx="0"/>
                          <a:effectRef idx="0"/>
                          <a:fontRef idx="minor"/>
                        </wps:style>
                        <wps:bodyPr/>
                      </wps:wsp>
                      <wps:wsp>
                        <wps:cNvSpPr/>
                        <wps:spPr>
                          <a:xfrm rot="5400000">
                            <a:off x="1302480" y="4498560"/>
                            <a:ext cx="165240" cy="286560"/>
                          </a:xfrm>
                          <a:prstGeom prst="downArrow">
                            <a:avLst>
                              <a:gd name="adj1" fmla="val 50000"/>
                              <a:gd name="adj2" fmla="val 50000"/>
                            </a:avLst>
                          </a:prstGeom>
                          <a:solidFill>
                            <a:srgbClr val="ff0000"/>
                          </a:solidFill>
                          <a:ln w="12600">
                            <a:noFill/>
                          </a:ln>
                        </wps:spPr>
                        <wps:style>
                          <a:lnRef idx="0"/>
                          <a:fillRef idx="0"/>
                          <a:effectRef idx="0"/>
                          <a:fontRef idx="minor"/>
                        </wps:style>
                        <wps:bodyPr/>
                      </wps:wsp>
                    </wpg:wgp>
                  </a:graphicData>
                </a:graphic>
              </wp:anchor>
            </w:drawing>
          </mc:Choice>
          <mc:Fallback>
            <w:pict>
              <v:group id="shape_0" alt="Group 39" style="position:absolute;margin-left:-5.15pt;margin-top:53.15pt;width:468.25pt;height:416.95pt" coordorigin="-103,1063" coordsize="9365,8339">
                <v:rect id="shape_0" ID="Picture 18" stroked="f" style="position:absolute;left:-103;top:1063;width:9364;height:8338">
                  <v:imagedata r:id="rId11" o:detectmouseclick="t"/>
                  <w10:wrap type="none"/>
                  <v:stroke color="#3465a4" joinstyle="round" endcap="flat"/>
                </v:rect>
                <v:shape id="shape_0" ID="Down Arrow 3" fillcolor="red" stroked="f" style="position:absolute;left:2341;top:3376;width:259;height:450;rotation:90" type="shapetype_67">
                  <v:textbox>
                    <w:txbxContent>
                      <w:p>
                        <w:pPr>
                          <w:jc w:val="left"/>
                          <w:rPr/>
                        </w:pPr>
                        <w:r>
                          <w:rPr/>
                        </w:r>
                      </w:p>
                    </w:txbxContent>
                  </v:textbox>
                  <w10:wrap type="none"/>
                  <v:fill o:detectmouseclick="t" type="solid" color2="aqua"/>
                  <v:stroke color="#3465a4" weight="12600" joinstyle="miter" endcap="flat"/>
                </v:shape>
                <v:shape id="shape_0" ID="Down Arrow 4" fillcolor="red" stroked="f" style="position:absolute;left:4320;top:5428;width:259;height:451;rotation:90" type="shapetype_67">
                  <v:textbox>
                    <w:txbxContent>
                      <w:p>
                        <w:pPr>
                          <w:jc w:val="left"/>
                          <w:rPr/>
                        </w:pPr>
                        <w:r>
                          <w:rPr/>
                        </w:r>
                      </w:p>
                    </w:txbxContent>
                  </v:textbox>
                  <w10:wrap type="none"/>
                  <v:fill o:detectmouseclick="t" type="solid" color2="aqua"/>
                  <v:stroke color="#3465a4" weight="12600" joinstyle="miter" endcap="flat"/>
                </v:shape>
                <v:shape id="shape_0" ID="Down Arrow 5" fillcolor="red" stroked="f" style="position:absolute;left:2399;top:8148;width:259;height:450;rotation:9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r>
        <w:rPr>
          <w:rFonts w:cs="Arial" w:ascii="Calibri" w:hAnsi="Calibri" w:asciiTheme="minorHAnsi" w:hAnsiTheme="minorHAnsi"/>
          <w:szCs w:val="24"/>
        </w:rPr>
        <w:t xml:space="preserve"> </w:t>
      </w:r>
      <w:r>
        <w:rPr>
          <w:rFonts w:cs="Arial" w:ascii="Calibri" w:hAnsi="Calibri" w:asciiTheme="minorHAnsi" w:hAnsiTheme="minorHAnsi"/>
          <w:szCs w:val="24"/>
        </w:rPr>
        <w:t xml:space="preserve">This will expand the display to show three upload sections: </w:t>
      </w:r>
      <w:r>
        <w:rPr>
          <w:rFonts w:cs="Arial" w:ascii="Calibri" w:hAnsi="Calibri" w:asciiTheme="minorHAnsi" w:hAnsiTheme="minorHAnsi"/>
          <w:b/>
          <w:szCs w:val="24"/>
        </w:rPr>
        <w:t>Upload reference tree, Upload reference sequence alignment and Upload reference metadata</w:t>
      </w:r>
      <w:r>
        <w:rPr>
          <w:rFonts w:cs="Arial" w:ascii="Calibri" w:hAnsi="Calibri" w:asciiTheme="minorHAnsi" w:hAnsiTheme="minorHAnsi"/>
          <w:szCs w:val="24"/>
        </w:rPr>
        <w:t>.  Click on the example file links (see arrows) for each section to load the files.</w:t>
      </w:r>
    </w:p>
    <w:p>
      <w:pPr>
        <w:pStyle w:val="ListParagraph"/>
        <w:ind w:left="360" w:hanging="0"/>
        <w:rPr>
          <w:rFonts w:ascii="Calibri" w:hAnsi="Calibri" w:cs="Arial" w:asciiTheme="minorHAnsi" w:hAnsiTheme="minorHAnsi"/>
          <w:szCs w:val="24"/>
        </w:rPr>
      </w:pPr>
      <w:r>
        <w:rPr>
          <w:rFonts w:cs="Arial" w:ascii="Calibri" w:hAnsi="Calibri"/>
          <w:szCs w:val="24"/>
        </w:rPr>
      </w:r>
      <w:r>
        <w:br w:type="page"/>
      </w:r>
    </w:p>
    <w:p>
      <w:pPr>
        <w:pStyle w:val="ListParagraph"/>
        <w:numPr>
          <w:ilvl w:val="0"/>
          <w:numId w:val="2"/>
        </w:numPr>
        <w:ind w:left="540" w:hanging="540"/>
        <w:pPrChange w:id="0" w:author="Vicki Cornish" w:date="2019-06-11T08:43:00Z">
          <w:pPr>
            <w:ind w:left="540" w:hanging="360"/>
          </w:pPr>
        </w:pPrChange>
        <w:rPr>
          <w:rFonts w:ascii="Calibri" w:hAnsi="Calibri" w:cs="Arial" w:asciiTheme="minorHAnsi" w:hAnsiTheme="minorHAnsi"/>
          <w:szCs w:val="24"/>
        </w:rPr>
      </w:pPr>
      <w:r>
        <w:rPr>
          <w:rFonts w:cs="Arial" w:ascii="Calibri" w:hAnsi="Calibri" w:asciiTheme="minorHAnsi" w:hAnsiTheme="minorHAnsi"/>
          <w:szCs w:val="24"/>
        </w:rPr>
        <w:t>The example files will now be visible and can be edited. Some minor edits will be required to the Nexus sequence alignment file. To see more of the alignment file, click and drag down the corner box (see arrow).</w:t>
      </w:r>
    </w:p>
    <w:p>
      <w:pPr>
        <w:pStyle w:val="ListParagraph"/>
        <w:rPr>
          <w:rFonts w:ascii="Calibri" w:hAnsi="Calibri" w:cs="Arial" w:asciiTheme="minorHAnsi" w:hAnsiTheme="minorHAnsi"/>
          <w:szCs w:val="24"/>
        </w:rPr>
      </w:pPr>
      <w:r>
        <w:rPr>
          <w:rFonts w:cs="Arial" w:ascii="Calibri" w:hAnsi="Calibri"/>
          <w:szCs w:val="24"/>
        </w:rPr>
        <mc:AlternateContent>
          <mc:Choice Requires="wpg">
            <w:drawing>
              <wp:anchor behindDoc="0" distT="0" distB="0" distL="114300" distR="114300" simplePos="0" locked="0" layoutInCell="1" allowOverlap="1" relativeHeight="10" wp14:anchorId="76514B2A">
                <wp:simplePos x="0" y="0"/>
                <wp:positionH relativeFrom="column">
                  <wp:posOffset>-21590</wp:posOffset>
                </wp:positionH>
                <wp:positionV relativeFrom="paragraph">
                  <wp:posOffset>302895</wp:posOffset>
                </wp:positionV>
                <wp:extent cx="5941060" cy="5146675"/>
                <wp:effectExtent l="0" t="0" r="3175" b="10160"/>
                <wp:wrapThrough wrapText="bothSides">
                  <wp:wrapPolygon edited="0">
                    <wp:start x="0" y="0"/>
                    <wp:lineTo x="0" y="21536"/>
                    <wp:lineTo x="21519" y="21536"/>
                    <wp:lineTo x="21519" y="0"/>
                    <wp:lineTo x="0" y="0"/>
                  </wp:wrapPolygon>
                </wp:wrapThrough>
                <wp:docPr id="8" name="Group 40"/>
                <a:graphic xmlns:a="http://schemas.openxmlformats.org/drawingml/2006/main">
                  <a:graphicData uri="http://schemas.microsoft.com/office/word/2010/wordprocessingGroup">
                    <wpg:wgp>
                      <wpg:cNvGrpSpPr/>
                      <wpg:grpSpPr>
                        <a:xfrm>
                          <a:off x="0" y="0"/>
                          <a:ext cx="5940360" cy="5146200"/>
                        </a:xfrm>
                      </wpg:grpSpPr>
                      <pic:pic xmlns:pic="http://schemas.openxmlformats.org/drawingml/2006/picture">
                        <pic:nvPicPr>
                          <pic:cNvPr id="3" name="Picture 19" descr=""/>
                          <pic:cNvPicPr/>
                        </pic:nvPicPr>
                        <pic:blipFill>
                          <a:blip r:embed="rId12"/>
                          <a:stretch/>
                        </pic:blipFill>
                        <pic:spPr>
                          <a:xfrm>
                            <a:off x="0" y="0"/>
                            <a:ext cx="5940360" cy="5146200"/>
                          </a:xfrm>
                          <a:prstGeom prst="rect">
                            <a:avLst/>
                          </a:prstGeom>
                          <a:ln>
                            <a:noFill/>
                          </a:ln>
                        </pic:spPr>
                      </pic:pic>
                      <wps:wsp>
                        <wps:cNvSpPr/>
                        <wps:spPr>
                          <a:xfrm rot="5400000">
                            <a:off x="2489040" y="2997360"/>
                            <a:ext cx="165240" cy="286920"/>
                          </a:xfrm>
                          <a:prstGeom prst="downArrow">
                            <a:avLst>
                              <a:gd name="adj1" fmla="val 50000"/>
                              <a:gd name="adj2" fmla="val 50000"/>
                            </a:avLst>
                          </a:prstGeom>
                          <a:solidFill>
                            <a:srgbClr val="ff0000"/>
                          </a:solidFill>
                          <a:ln w="12600">
                            <a:noFill/>
                          </a:ln>
                        </wps:spPr>
                        <wps:style>
                          <a:lnRef idx="0"/>
                          <a:fillRef idx="0"/>
                          <a:effectRef idx="0"/>
                          <a:fontRef idx="minor"/>
                        </wps:style>
                        <wps:bodyPr/>
                      </wps:wsp>
                    </wpg:wgp>
                  </a:graphicData>
                </a:graphic>
              </wp:anchor>
            </w:drawing>
          </mc:Choice>
          <mc:Fallback>
            <w:pict>
              <v:group id="shape_0" alt="Group 40" style="position:absolute;margin-left:-1.7pt;margin-top:23.85pt;width:467.75pt;height:405.2pt" coordorigin="-34,477" coordsize="9355,8104">
                <v:rect id="shape_0" ID="Picture 19" stroked="f" style="position:absolute;left:-34;top:477;width:9354;height:8103">
                  <v:imagedata r:id="rId12" o:detectmouseclick="t"/>
                  <w10:wrap type="none"/>
                  <v:stroke color="#3465a4" joinstyle="round" endcap="flat"/>
                </v:rect>
                <v:shape id="shape_0" ID="Down Arrow 6" fillcolor="red" stroked="f" style="position:absolute;left:4338;top:5198;width:259;height:451;rotation:9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p>
    <w:p>
      <w:pPr>
        <w:pStyle w:val="ListParagraph"/>
        <w:rPr>
          <w:rFonts w:ascii="Calibri" w:hAnsi="Calibri" w:cs="Arial" w:asciiTheme="minorHAnsi" w:hAnsiTheme="minorHAnsi"/>
          <w:szCs w:val="24"/>
        </w:rPr>
      </w:pPr>
      <w:r>
        <w:rPr>
          <w:rFonts w:cs="Arial" w:ascii="Calibri" w:hAnsi="Calibri"/>
          <w:szCs w:val="24"/>
        </w:rPr>
      </w:r>
    </w:p>
    <w:p>
      <w:pPr>
        <w:pStyle w:val="ListParagraph"/>
        <w:rPr>
          <w:rFonts w:ascii="Calibri" w:hAnsi="Calibri" w:cs="Arial" w:asciiTheme="minorHAnsi" w:hAnsiTheme="minorHAnsi"/>
          <w:szCs w:val="24"/>
        </w:rPr>
      </w:pPr>
      <w:r>
        <w:rPr>
          <w:rFonts w:cs="Arial" w:ascii="Calibri" w:hAnsi="Calibri"/>
          <w:szCs w:val="24"/>
        </w:rPr>
      </w:r>
      <w:r>
        <w:br w:type="page"/>
      </w:r>
    </w:p>
    <w:p>
      <w:pPr>
        <w:pStyle w:val="ListParagraph"/>
        <w:widowControl/>
        <w:numPr>
          <w:ilvl w:val="0"/>
          <w:numId w:val="2"/>
        </w:numPr>
        <w:ind w:left="540" w:hanging="540"/>
        <w:pPrChange w:id="0" w:author="Vicki Cornish" w:date="2019-06-11T08:43:00Z">
          <w:pPr>
            <w:widowControl/>
            <w:ind w:left="540" w:hanging="360"/>
          </w:pPr>
        </w:pPrChange>
        <w:rPr>
          <w:rFonts w:ascii="Calibri" w:hAnsi="Calibri" w:cs="Arial" w:asciiTheme="minorHAnsi" w:hAnsiTheme="minorHAnsi"/>
          <w:szCs w:val="24"/>
        </w:rPr>
      </w:pPr>
      <w:r>
        <w:rPr>
          <w:rFonts w:cs="Arial" w:ascii="Calibri" w:hAnsi="Calibri" w:asciiTheme="minorHAnsi" w:hAnsiTheme="minorHAnsi"/>
          <w:szCs w:val="24"/>
        </w:rPr>
        <w:t>The expanded window will look as shown below.  Click in the box and search for “locus” in your browser (Ctrl-F).</w:t>
      </w:r>
    </w:p>
    <w:p>
      <w:pPr>
        <w:pStyle w:val="ListParagraph"/>
        <w:rPr>
          <w:rFonts w:ascii="Calibri" w:hAnsi="Calibri" w:eastAsia="Times New Roman" w:cs="Arial" w:asciiTheme="minorHAnsi" w:hAnsiTheme="minorHAnsi"/>
          <w:szCs w:val="24"/>
        </w:rPr>
      </w:pPr>
      <w:r>
        <w:rPr>
          <w:rFonts w:eastAsia="Times New Roman" w:cs="Arial" w:ascii="Calibri" w:hAnsi="Calibri"/>
          <w:szCs w:val="24"/>
        </w:rPr>
      </w:r>
    </w:p>
    <w:p>
      <w:pPr>
        <w:pStyle w:val="ListParagraph"/>
        <w:rPr>
          <w:rFonts w:ascii="Calibri" w:hAnsi="Calibri" w:cs="Arial" w:asciiTheme="minorHAnsi" w:hAnsiTheme="minorHAnsi"/>
          <w:szCs w:val="24"/>
        </w:rPr>
      </w:pPr>
      <w:r>
        <w:rPr/>
        <w:drawing>
          <wp:inline distT="0" distB="0" distL="0" distR="0">
            <wp:extent cx="5946775" cy="5337175"/>
            <wp:effectExtent l="0" t="0" r="0" b="0"/>
            <wp:docPr id="9" name="Picture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1" descr=""/>
                    <pic:cNvPicPr>
                      <a:picLocks noChangeAspect="1" noChangeArrowheads="1"/>
                    </pic:cNvPicPr>
                  </pic:nvPicPr>
                  <pic:blipFill>
                    <a:blip r:embed="rId13"/>
                    <a:stretch>
                      <a:fillRect/>
                    </a:stretch>
                  </pic:blipFill>
                  <pic:spPr bwMode="auto">
                    <a:xfrm>
                      <a:off x="0" y="0"/>
                      <a:ext cx="5946775" cy="5337175"/>
                    </a:xfrm>
                    <a:prstGeom prst="rect">
                      <a:avLst/>
                    </a:prstGeom>
                  </pic:spPr>
                </pic:pic>
              </a:graphicData>
            </a:graphic>
          </wp:inline>
        </w:drawing>
      </w:r>
      <w:r>
        <w:br w:type="page"/>
      </w:r>
    </w:p>
    <w:p>
      <w:pPr>
        <w:pStyle w:val="ListParagraph"/>
        <w:numPr>
          <w:ilvl w:val="0"/>
          <w:numId w:val="2"/>
        </w:numPr>
        <w:ind w:left="540" w:hanging="540"/>
        <w:pPrChange w:id="0" w:author="Vicki Cornish" w:date="2019-06-11T08:43:00Z">
          <w:pPr>
            <w:ind w:left="540" w:hanging="360"/>
          </w:pPr>
        </w:pPrChange>
        <w:rPr>
          <w:rFonts w:ascii="Calibri" w:hAnsi="Calibri" w:cs="Arial" w:asciiTheme="minorHAnsi" w:hAnsiTheme="minorHAnsi"/>
          <w:szCs w:val="24"/>
        </w:rPr>
      </w:pPr>
      <w:r>
        <mc:AlternateContent>
          <mc:Choice Requires="wpg">
            <w:drawing>
              <wp:anchor behindDoc="0" distT="0" distB="0" distL="114300" distR="114300" simplePos="0" locked="0" layoutInCell="1" allowOverlap="1" relativeHeight="11" wp14:anchorId="468DF495">
                <wp:simplePos x="0" y="0"/>
                <wp:positionH relativeFrom="column">
                  <wp:posOffset>165100</wp:posOffset>
                </wp:positionH>
                <wp:positionV relativeFrom="paragraph">
                  <wp:posOffset>1389380</wp:posOffset>
                </wp:positionV>
                <wp:extent cx="5941060" cy="5331460"/>
                <wp:effectExtent l="0" t="0" r="3175" b="3175"/>
                <wp:wrapThrough wrapText="bothSides">
                  <wp:wrapPolygon edited="0">
                    <wp:start x="0" y="0"/>
                    <wp:lineTo x="0" y="21561"/>
                    <wp:lineTo x="21565" y="21561"/>
                    <wp:lineTo x="21565" y="0"/>
                    <wp:lineTo x="0" y="0"/>
                  </wp:wrapPolygon>
                </wp:wrapThrough>
                <wp:docPr id="10" name="Group 41"/>
                <a:graphic xmlns:a="http://schemas.openxmlformats.org/drawingml/2006/main">
                  <a:graphicData uri="http://schemas.microsoft.com/office/word/2010/wordprocessingGroup">
                    <wpg:wgp>
                      <wpg:cNvGrpSpPr/>
                      <wpg:grpSpPr>
                        <a:xfrm>
                          <a:off x="0" y="0"/>
                          <a:ext cx="5940360" cy="5330880"/>
                        </a:xfrm>
                      </wpg:grpSpPr>
                      <pic:pic xmlns:pic="http://schemas.openxmlformats.org/drawingml/2006/picture">
                        <pic:nvPicPr>
                          <pic:cNvPr id="4" name="Picture 32" descr=""/>
                          <pic:cNvPicPr/>
                        </pic:nvPicPr>
                        <pic:blipFill>
                          <a:blip r:embed="rId14"/>
                          <a:stretch/>
                        </pic:blipFill>
                        <pic:spPr>
                          <a:xfrm>
                            <a:off x="0" y="0"/>
                            <a:ext cx="5940360" cy="5330880"/>
                          </a:xfrm>
                          <a:prstGeom prst="rect">
                            <a:avLst/>
                          </a:prstGeom>
                          <a:ln>
                            <a:noFill/>
                          </a:ln>
                        </pic:spPr>
                      </pic:pic>
                      <wps:wsp>
                        <wps:cNvSpPr/>
                        <wps:spPr>
                          <a:xfrm rot="16200000">
                            <a:off x="919080" y="3701520"/>
                            <a:ext cx="165240" cy="286560"/>
                          </a:xfrm>
                          <a:prstGeom prst="downArrow">
                            <a:avLst>
                              <a:gd name="adj1" fmla="val 50000"/>
                              <a:gd name="adj2" fmla="val 50000"/>
                            </a:avLst>
                          </a:prstGeom>
                          <a:solidFill>
                            <a:srgbClr val="ff0000"/>
                          </a:solidFill>
                          <a:ln w="12600">
                            <a:noFill/>
                          </a:ln>
                        </wps:spPr>
                        <wps:style>
                          <a:lnRef idx="0"/>
                          <a:fillRef idx="0"/>
                          <a:effectRef idx="0"/>
                          <a:fontRef idx="minor"/>
                        </wps:style>
                        <wps:bodyPr/>
                      </wps:wsp>
                    </wpg:wgp>
                  </a:graphicData>
                </a:graphic>
              </wp:anchor>
            </w:drawing>
          </mc:Choice>
          <mc:Fallback>
            <w:pict>
              <v:group id="shape_0" alt="Group 41" style="position:absolute;margin-left:13pt;margin-top:109.4pt;width:467.75pt;height:419.75pt" coordorigin="260,2188" coordsize="9355,8395">
                <v:rect id="shape_0" ID="Picture 32" stroked="f" style="position:absolute;left:260;top:2188;width:9354;height:8394">
                  <v:imagedata r:id="rId14" o:detectmouseclick="t"/>
                  <w10:wrap type="none"/>
                  <v:stroke color="#3465a4" joinstyle="round" endcap="flat"/>
                </v:rect>
                <v:shape id="shape_0" ID="Down Arrow 9" fillcolor="red" stroked="f" style="position:absolute;left:1707;top:8278;width:259;height:450;rotation:27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r>
        <w:rPr>
          <w:rFonts w:cs="Arial" w:ascii="Calibri" w:hAnsi="Calibri" w:asciiTheme="minorHAnsi" w:hAnsiTheme="minorHAnsi"/>
          <w:szCs w:val="24"/>
        </w:rPr>
        <w:t>The search will highlight the loci that are defined in the character partition block and preceded by “charset” (see arrow). If no changes are made, the loci will be labeled as locus1, locus2, locus3, locus4, locus5 and locus6 in T-BAS. These names make it difficult to track these loci when performing placements and retrieving data. In this example, the actual name of the locus is provided at the end of the charset line. For example, for locus1 the name is RPB2. Note all locus designations in the alignment file (highlighted in yellow and orange) will need to be relabeled – see next step.</w:t>
      </w:r>
    </w:p>
    <w:p>
      <w:pPr>
        <w:pStyle w:val="ListParagraph"/>
        <w:rPr>
          <w:rFonts w:ascii="Calibri" w:hAnsi="Calibri" w:cs="Arial" w:asciiTheme="minorHAnsi" w:hAnsiTheme="minorHAnsi"/>
          <w:szCs w:val="24"/>
        </w:rPr>
      </w:pPr>
      <w:r>
        <w:rPr>
          <w:rFonts w:cs="Arial" w:ascii="Calibri" w:hAnsi="Calibri"/>
          <w:szCs w:val="24"/>
        </w:rPr>
      </w:r>
      <w:r>
        <w:br w:type="page"/>
      </w:r>
    </w:p>
    <w:p>
      <w:pPr>
        <w:pStyle w:val="ListParagraph"/>
        <w:numPr>
          <w:ilvl w:val="0"/>
          <w:numId w:val="2"/>
        </w:numPr>
        <w:ind w:left="540" w:hanging="540"/>
        <w:pPrChange w:id="0" w:author="Vicki Cornish" w:date="2019-06-11T08:43:00Z">
          <w:pPr>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Here are the relabeled loci. T-BAS can now correctly track the loci and the user will know </w:t>
      </w:r>
      <w:r>
        <w:drawing>
          <wp:anchor behindDoc="0" distT="0" distB="635" distL="114300" distR="114300" simplePos="0" locked="0" layoutInCell="1" allowOverlap="1" relativeHeight="14">
            <wp:simplePos x="0" y="0"/>
            <wp:positionH relativeFrom="margin">
              <wp:posOffset>106045</wp:posOffset>
            </wp:positionH>
            <wp:positionV relativeFrom="margin">
              <wp:posOffset>461010</wp:posOffset>
            </wp:positionV>
            <wp:extent cx="5946775" cy="5295265"/>
            <wp:effectExtent l="0" t="0" r="0" b="0"/>
            <wp:wrapSquare wrapText="bothSides"/>
            <wp:docPr id="11"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5" descr=""/>
                    <pic:cNvPicPr>
                      <a:picLocks noChangeAspect="1" noChangeArrowheads="1"/>
                    </pic:cNvPicPr>
                  </pic:nvPicPr>
                  <pic:blipFill>
                    <a:blip r:embed="rId15"/>
                    <a:stretch>
                      <a:fillRect/>
                    </a:stretch>
                  </pic:blipFill>
                  <pic:spPr bwMode="auto">
                    <a:xfrm>
                      <a:off x="0" y="0"/>
                      <a:ext cx="5946775" cy="5295265"/>
                    </a:xfrm>
                    <a:prstGeom prst="rect">
                      <a:avLst/>
                    </a:prstGeom>
                  </pic:spPr>
                </pic:pic>
              </a:graphicData>
            </a:graphic>
          </wp:anchor>
        </w:drawing>
      </w:r>
      <w:r>
        <w:rPr>
          <w:rFonts w:cs="Arial" w:ascii="Calibri" w:hAnsi="Calibri" w:asciiTheme="minorHAnsi" w:hAnsiTheme="minorHAnsi"/>
          <w:szCs w:val="24"/>
        </w:rPr>
        <w:t>w</w:t>
      </w:r>
      <w:r>
        <w:rPr>
          <w:rFonts w:cs="Arial" w:ascii="Calibri" w:hAnsi="Calibri" w:asciiTheme="minorHAnsi" w:hAnsiTheme="minorHAnsi"/>
          <w:szCs w:val="24"/>
        </w:rPr>
        <w:t xml:space="preserve">hich target locus to select when performing a placement. </w:t>
      </w:r>
    </w:p>
    <w:p>
      <w:pPr>
        <w:sectPr>
          <w:type w:val="nextPage"/>
          <w:pgSz w:w="12240" w:h="15840"/>
          <w:pgMar w:left="1440" w:right="1440" w:header="0" w:top="1440" w:footer="0" w:bottom="1440" w:gutter="0"/>
          <w:pgNumType w:fmt="decimal"/>
          <w:formProt w:val="false"/>
          <w:textDirection w:val="lrTb"/>
          <w:docGrid w:type="default" w:linePitch="360" w:charSpace="4294961151"/>
        </w:sectPr>
        <w:pStyle w:val="Normal"/>
        <w:ind w:left="360" w:hanging="0"/>
        <w:rPr>
          <w:rFonts w:ascii="Calibri" w:hAnsi="Calibri" w:cs="Arial" w:asciiTheme="minorHAnsi" w:hAnsiTheme="minorHAnsi"/>
        </w:rPr>
      </w:pPr>
      <w:r>
        <w:rPr>
          <w:rFonts w:cs="Arial" w:ascii="Calibri" w:hAnsi="Calibri"/>
        </w:rPr>
      </w:r>
    </w:p>
    <w:p>
      <w:pPr>
        <w:pStyle w:val="ListParagraph"/>
        <w:numPr>
          <w:ilvl w:val="0"/>
          <w:numId w:val="2"/>
        </w:numPr>
        <w:ind w:left="540" w:hanging="540"/>
        <w:jc w:val="both"/>
        <w:rPr>
          <w:rFonts w:ascii="Calibri" w:hAnsi="Calibri" w:cs="Arial" w:asciiTheme="minorHAnsi" w:hAnsiTheme="minorHAnsi"/>
          <w:szCs w:val="24"/>
        </w:rPr>
      </w:pPr>
      <w:r>
        <w:drawing>
          <wp:anchor behindDoc="0" distT="0" distB="1905" distL="114300" distR="117475" simplePos="0" locked="0" layoutInCell="1" allowOverlap="1" relativeHeight="15">
            <wp:simplePos x="0" y="0"/>
            <wp:positionH relativeFrom="margin">
              <wp:posOffset>146685</wp:posOffset>
            </wp:positionH>
            <wp:positionV relativeFrom="margin">
              <wp:posOffset>509270</wp:posOffset>
            </wp:positionV>
            <wp:extent cx="5940425" cy="3287395"/>
            <wp:effectExtent l="0" t="0" r="0" b="0"/>
            <wp:wrapSquare wrapText="bothSides"/>
            <wp:docPr id="12"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7" descr=""/>
                    <pic:cNvPicPr>
                      <a:picLocks noChangeAspect="1" noChangeArrowheads="1"/>
                    </pic:cNvPicPr>
                  </pic:nvPicPr>
                  <pic:blipFill>
                    <a:blip r:embed="rId16"/>
                    <a:stretch>
                      <a:fillRect/>
                    </a:stretch>
                  </pic:blipFill>
                  <pic:spPr bwMode="auto">
                    <a:xfrm>
                      <a:off x="0" y="0"/>
                      <a:ext cx="5940425" cy="3287395"/>
                    </a:xfrm>
                    <a:prstGeom prst="rect">
                      <a:avLst/>
                    </a:prstGeom>
                  </pic:spPr>
                </pic:pic>
              </a:graphicData>
            </a:graphic>
          </wp:anchor>
        </w:drawing>
      </w:r>
      <w:r>
        <w:rPr>
          <w:rFonts w:cs="Arial" w:ascii="Calibri" w:hAnsi="Calibri" w:asciiTheme="minorHAnsi" w:hAnsiTheme="minorHAnsi"/>
          <w:szCs w:val="24"/>
        </w:rPr>
        <w:t>S</w:t>
      </w:r>
      <w:r>
        <w:rPr>
          <w:rFonts w:cs="Arial" w:ascii="Calibri" w:hAnsi="Calibri" w:asciiTheme="minorHAnsi" w:hAnsiTheme="minorHAnsi"/>
          <w:szCs w:val="24"/>
        </w:rPr>
        <w:t xml:space="preserve">croll to the next section where you will be able to view the reference files or perform a phylogeny-based placement using those files. Select </w:t>
      </w:r>
      <w:r>
        <w:rPr>
          <w:rFonts w:cs="Arial" w:ascii="Calibri" w:hAnsi="Calibri" w:asciiTheme="minorHAnsi" w:hAnsiTheme="minorHAnsi"/>
          <w:b/>
          <w:szCs w:val="24"/>
        </w:rPr>
        <w:t>yes</w:t>
      </w:r>
      <w:r>
        <w:rPr>
          <w:rFonts w:cs="Arial" w:ascii="Calibri" w:hAnsi="Calibri" w:asciiTheme="minorHAnsi" w:hAnsiTheme="minorHAnsi"/>
          <w:szCs w:val="24"/>
        </w:rPr>
        <w:t xml:space="preserve">. </w:t>
      </w:r>
    </w:p>
    <w:p>
      <w:pPr>
        <w:pStyle w:val="ListParagraph"/>
        <w:numPr>
          <w:ilvl w:val="0"/>
          <w:numId w:val="2"/>
        </w:numPr>
        <w:ind w:left="360" w:hanging="0"/>
        <w:rPr>
          <w:rFonts w:ascii="Calibri" w:hAnsi="Calibri" w:cs="Arial" w:asciiTheme="minorHAnsi" w:hAnsiTheme="minorHAnsi"/>
          <w:szCs w:val="24"/>
        </w:rPr>
      </w:pPr>
      <w:r>
        <w:rPr>
          <w:rFonts w:cs="Arial" w:ascii="Calibri" w:hAnsi="Calibri"/>
          <w:szCs w:val="24"/>
        </w:rPr>
      </w:r>
    </w:p>
    <w:p>
      <w:pPr>
        <w:pStyle w:val="ListParagraph"/>
        <w:numPr>
          <w:ilvl w:val="0"/>
          <w:numId w:val="2"/>
        </w:numPr>
        <w:ind w:left="540" w:hanging="540"/>
        <w:jc w:val="both"/>
        <w:rPr>
          <w:rFonts w:ascii="Calibri" w:hAnsi="Calibri" w:cs="Arial" w:asciiTheme="minorHAnsi" w:hAnsiTheme="minorHAnsi"/>
          <w:szCs w:val="24"/>
        </w:rPr>
      </w:pPr>
      <w:r>
        <w:rPr>
          <w:rFonts w:cs="Arial" w:ascii="Calibri" w:hAnsi="Calibri"/>
          <w:szCs w:val="24"/>
        </w:rPr>
      </w:r>
      <w:r>
        <w:br w:type="page"/>
      </w:r>
    </w:p>
    <w:p>
      <w:pPr>
        <w:pStyle w:val="Normal"/>
        <w:numPr>
          <w:ilvl w:val="0"/>
          <w:numId w:val="2"/>
        </w:numPr>
        <w:rPr/>
      </w:pPr>
      <w:r>
        <mc:AlternateContent>
          <mc:Choice Requires="wpg">
            <w:drawing>
              <wp:anchor behindDoc="0" distT="0" distB="0" distL="114300" distR="114300" simplePos="0" locked="0" layoutInCell="1" allowOverlap="1" relativeHeight="16" wp14:anchorId="1564B5C7">
                <wp:simplePos x="0" y="0"/>
                <wp:positionH relativeFrom="column">
                  <wp:posOffset>-162560</wp:posOffset>
                </wp:positionH>
                <wp:positionV relativeFrom="paragraph">
                  <wp:posOffset>320675</wp:posOffset>
                </wp:positionV>
                <wp:extent cx="6332855" cy="3468370"/>
                <wp:effectExtent l="0" t="0" r="0" b="12065"/>
                <wp:wrapThrough wrapText="bothSides">
                  <wp:wrapPolygon edited="0">
                    <wp:start x="0" y="0"/>
                    <wp:lineTo x="0" y="21517"/>
                    <wp:lineTo x="21487" y="21517"/>
                    <wp:lineTo x="21487" y="0"/>
                    <wp:lineTo x="0" y="0"/>
                  </wp:wrapPolygon>
                </wp:wrapThrough>
                <wp:docPr id="13" name="Group 44"/>
                <a:graphic xmlns:a="http://schemas.openxmlformats.org/drawingml/2006/main">
                  <a:graphicData uri="http://schemas.microsoft.com/office/word/2010/wordprocessingGroup">
                    <wpg:wgp>
                      <wpg:cNvGrpSpPr/>
                      <wpg:grpSpPr>
                        <a:xfrm>
                          <a:off x="0" y="0"/>
                          <a:ext cx="6332400" cy="3467880"/>
                        </a:xfrm>
                      </wpg:grpSpPr>
                      <pic:pic xmlns:pic="http://schemas.openxmlformats.org/drawingml/2006/picture">
                        <pic:nvPicPr>
                          <pic:cNvPr id="5" name="Image2" descr=""/>
                          <pic:cNvPicPr/>
                        </pic:nvPicPr>
                        <pic:blipFill>
                          <a:blip r:embed="rId17"/>
                          <a:stretch/>
                        </pic:blipFill>
                        <pic:spPr>
                          <a:xfrm>
                            <a:off x="0" y="0"/>
                            <a:ext cx="6332400" cy="3467880"/>
                          </a:xfrm>
                          <a:prstGeom prst="rect">
                            <a:avLst/>
                          </a:prstGeom>
                          <a:ln>
                            <a:noFill/>
                          </a:ln>
                        </pic:spPr>
                      </pic:pic>
                      <wps:wsp>
                        <wps:cNvSpPr/>
                        <wps:spPr>
                          <a:xfrm rot="5400000">
                            <a:off x="1724040" y="371880"/>
                            <a:ext cx="165600" cy="286560"/>
                          </a:xfrm>
                          <a:prstGeom prst="downArrow">
                            <a:avLst>
                              <a:gd name="adj1" fmla="val 50000"/>
                              <a:gd name="adj2" fmla="val 50000"/>
                            </a:avLst>
                          </a:prstGeom>
                          <a:solidFill>
                            <a:srgbClr val="ff0000"/>
                          </a:solidFill>
                          <a:ln w="12600">
                            <a:noFill/>
                          </a:ln>
                        </wps:spPr>
                        <wps:style>
                          <a:lnRef idx="0"/>
                          <a:fillRef idx="0"/>
                          <a:effectRef idx="0"/>
                          <a:fontRef idx="minor"/>
                        </wps:style>
                        <wps:bodyPr/>
                      </wps:wsp>
                      <wps:wsp>
                        <wps:cNvSpPr/>
                        <wps:spPr>
                          <a:xfrm rot="5400000">
                            <a:off x="1732320" y="2567160"/>
                            <a:ext cx="165600" cy="286560"/>
                          </a:xfrm>
                          <a:prstGeom prst="downArrow">
                            <a:avLst>
                              <a:gd name="adj1" fmla="val 50000"/>
                              <a:gd name="adj2" fmla="val 50000"/>
                            </a:avLst>
                          </a:prstGeom>
                          <a:solidFill>
                            <a:srgbClr val="ff0000"/>
                          </a:solidFill>
                          <a:ln w="12600">
                            <a:noFill/>
                          </a:ln>
                        </wps:spPr>
                        <wps:style>
                          <a:lnRef idx="0"/>
                          <a:fillRef idx="0"/>
                          <a:effectRef idx="0"/>
                          <a:fontRef idx="minor"/>
                        </wps:style>
                        <wps:bodyPr/>
                      </wps:wsp>
                    </wpg:wgp>
                  </a:graphicData>
                </a:graphic>
              </wp:anchor>
            </w:drawing>
          </mc:Choice>
          <mc:Fallback>
            <w:pict>
              <v:group id="shape_0" alt="Group 44" style="position:absolute;margin-left:-12.8pt;margin-top:25.25pt;width:498.6pt;height:273.05pt" coordorigin="-256,505" coordsize="9972,5461">
                <v:rect id="shape_0" ID="Image2" stroked="f" style="position:absolute;left:-256;top:505;width:9971;height:5460">
                  <v:imagedata r:id="rId18" o:detectmouseclick="t"/>
                  <w10:wrap type="none"/>
                  <v:stroke color="#3465a4" joinstyle="round" endcap="flat"/>
                </v:rect>
                <v:shape id="shape_0" ID="Down Arrow 36" fillcolor="red" stroked="f" style="position:absolute;left:2910;top:1092;width:260;height:450;rotation:90" type="shapetype_67">
                  <v:textbox>
                    <w:txbxContent>
                      <w:p>
                        <w:pPr>
                          <w:jc w:val="left"/>
                          <w:rPr/>
                        </w:pPr>
                        <w:r>
                          <w:rPr/>
                        </w:r>
                      </w:p>
                    </w:txbxContent>
                  </v:textbox>
                  <w10:wrap type="none"/>
                  <v:fill o:detectmouseclick="t" type="solid" color2="aqua"/>
                  <v:stroke color="#3465a4" weight="12600" joinstyle="miter" endcap="flat"/>
                </v:shape>
                <v:shape id="shape_0" ID="Down Arrow 36" fillcolor="red" stroked="f" style="position:absolute;left:2923;top:4549;width:260;height:450;rotation:9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r>
        <w:rPr>
          <w:rFonts w:cs="Arial" w:ascii="Calibri" w:hAnsi="Calibri" w:asciiTheme="minorHAnsi" w:hAnsiTheme="minorHAnsi"/>
          <w:szCs w:val="24"/>
          <w:lang w:eastAsia="en-US" w:bidi="ar-SA"/>
        </w:rPr>
        <w:t>Select</w:t>
      </w:r>
      <w:r>
        <w:rPr>
          <w:rFonts w:cs="Arial" w:ascii="Calibri" w:hAnsi="Calibri" w:asciiTheme="minorHAnsi" w:hAnsiTheme="minorHAnsi"/>
          <w:szCs w:val="24"/>
        </w:rPr>
        <w:t xml:space="preserve"> </w:t>
      </w:r>
      <w:r>
        <w:rPr>
          <w:rFonts w:cs="Arial" w:ascii="Calibri" w:hAnsi="Calibri" w:asciiTheme="minorHAnsi" w:hAnsiTheme="minorHAnsi"/>
          <w:b/>
          <w:szCs w:val="24"/>
        </w:rPr>
        <w:t>Unknowns ITS file 1</w:t>
      </w:r>
      <w:r>
        <w:rPr>
          <w:rFonts w:cs="Arial" w:ascii="Calibri" w:hAnsi="Calibri" w:asciiTheme="minorHAnsi" w:hAnsiTheme="minorHAnsi"/>
          <w:szCs w:val="24"/>
        </w:rPr>
        <w:t xml:space="preserve"> and </w:t>
      </w:r>
      <w:r>
        <w:rPr>
          <w:rFonts w:cs="Arial" w:ascii="Calibri" w:hAnsi="Calibri" w:asciiTheme="minorHAnsi" w:hAnsiTheme="minorHAnsi"/>
          <w:b/>
          <w:szCs w:val="24"/>
        </w:rPr>
        <w:t>Unknowns metadata</w:t>
      </w:r>
      <w:r>
        <w:rPr>
          <w:rFonts w:cs="Arial" w:ascii="Calibri" w:hAnsi="Calibri" w:asciiTheme="minorHAnsi" w:hAnsiTheme="minorHAnsi"/>
          <w:szCs w:val="24"/>
        </w:rPr>
        <w:t xml:space="preserve"> example files. </w:t>
      </w:r>
    </w:p>
    <w:p>
      <w:pPr>
        <w:pStyle w:val="Norma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widowControl/>
        <w:numPr>
          <w:ilvl w:val="0"/>
          <w:numId w:val="2"/>
        </w:numPr>
        <w:ind w:left="540" w:hanging="540"/>
        <w:rPr>
          <w:rFonts w:ascii="Calibri" w:hAnsi="Calibri" w:cs="Arial" w:asciiTheme="minorHAnsi" w:hAnsiTheme="minorHAnsi"/>
          <w:szCs w:val="24"/>
        </w:rPr>
      </w:pPr>
      <w:r>
        <w:rPr>
          <w:rFonts w:cs="Arial" w:ascii="Calibri" w:hAnsi="Calibri" w:asciiTheme="minorHAnsi" w:hAnsiTheme="minorHAnsi"/>
          <w:szCs w:val="24"/>
        </w:rPr>
        <w:t>Ensure selections are selected as shown:</w:t>
      </w:r>
    </w:p>
    <w:p>
      <w:pPr>
        <w:pStyle w:val="ListParagraph"/>
        <w:widowControl/>
        <w:numPr>
          <w:ilvl w:val="0"/>
          <w:numId w:val="2"/>
        </w:numPr>
        <w:ind w:left="540" w:hanging="0"/>
        <w:rPr>
          <w:rFonts w:ascii="Calibri" w:hAnsi="Calibri" w:cs="Arial" w:asciiTheme="minorHAnsi" w:hAnsiTheme="minorHAnsi"/>
          <w:szCs w:val="24"/>
        </w:rPr>
      </w:pPr>
      <w:r>
        <w:rPr>
          <w:rFonts w:cs="Arial" w:ascii="Calibri" w:hAnsi="Calibri"/>
          <w:szCs w:val="24"/>
        </w:rPr>
      </w:r>
    </w:p>
    <w:p>
      <w:pPr>
        <w:pStyle w:val="ListParagraph"/>
        <w:widowControl/>
        <w:numPr>
          <w:ilvl w:val="0"/>
          <w:numId w:val="2"/>
        </w:numPr>
        <w:ind w:left="360" w:firstLine="180"/>
        <w:rPr>
          <w:rFonts w:ascii="Calibri" w:hAnsi="Calibri" w:eastAsia="Times New Roman" w:cs="Arial" w:asciiTheme="minorHAnsi" w:hAnsiTheme="minorHAnsi"/>
          <w:color w:val="333333"/>
          <w:szCs w:val="24"/>
          <w:highlight w:val="white"/>
          <w:lang w:eastAsia="en-US" w:bidi="ar-SA"/>
        </w:rPr>
      </w:pPr>
      <w:r>
        <w:rPr>
          <w:rFonts w:eastAsia="Times New Roman" w:cs="Arial" w:ascii="Calibri" w:hAnsi="Calibri" w:asciiTheme="minorHAnsi" w:hAnsiTheme="minorHAnsi"/>
          <w:color w:val="333333"/>
          <w:szCs w:val="24"/>
          <w:shd w:fill="FFFFFF" w:val="clear"/>
          <w:lang w:eastAsia="en-US" w:bidi="ar-SA"/>
        </w:rPr>
        <w:t>Skip BLAST UNITE</w:t>
      </w:r>
    </w:p>
    <w:p>
      <w:pPr>
        <w:pStyle w:val="ListParagraph"/>
        <w:widowControl/>
        <w:numPr>
          <w:ilvl w:val="0"/>
          <w:numId w:val="2"/>
        </w:numPr>
        <w:ind w:left="360" w:firstLine="180"/>
        <w:rPr>
          <w:rFonts w:ascii="Calibri" w:hAnsi="Calibri" w:eastAsia="Times New Roman" w:cs="Arial" w:asciiTheme="minorHAnsi" w:hAnsiTheme="minorHAnsi"/>
          <w:color w:val="333333"/>
          <w:szCs w:val="24"/>
          <w:highlight w:val="white"/>
          <w:lang w:eastAsia="en-US" w:bidi="ar-SA"/>
        </w:rPr>
      </w:pPr>
      <w:r>
        <w:rPr>
          <w:rFonts w:eastAsia="Times New Roman" w:cs="Arial" w:ascii="Calibri" w:hAnsi="Calibri" w:asciiTheme="minorHAnsi" w:hAnsiTheme="minorHAnsi"/>
          <w:color w:val="333333"/>
          <w:szCs w:val="24"/>
          <w:shd w:fill="FFFFFF" w:val="clear"/>
          <w:lang w:eastAsia="en-US" w:bidi="ar-SA"/>
        </w:rPr>
        <w:t>Skip-include all, qiime not run</w:t>
      </w:r>
    </w:p>
    <w:p>
      <w:pPr>
        <w:pStyle w:val="ListParagraph"/>
        <w:widowControl/>
        <w:numPr>
          <w:ilvl w:val="0"/>
          <w:numId w:val="2"/>
        </w:numPr>
        <w:ind w:left="360" w:firstLine="180"/>
        <w:rPr>
          <w:rFonts w:ascii="Calibri" w:hAnsi="Calibri" w:eastAsia="Times New Roman" w:cs="Arial" w:asciiTheme="minorHAnsi" w:hAnsiTheme="minorHAnsi"/>
          <w:color w:val="333333"/>
          <w:szCs w:val="24"/>
          <w:highlight w:val="white"/>
          <w:lang w:eastAsia="en-US" w:bidi="ar-SA"/>
        </w:rPr>
      </w:pPr>
      <w:r>
        <w:rPr>
          <w:rFonts w:eastAsia="Times New Roman" w:cs="Arial" w:ascii="Calibri" w:hAnsi="Calibri" w:asciiTheme="minorHAnsi" w:hAnsiTheme="minorHAnsi"/>
          <w:color w:val="333333"/>
          <w:szCs w:val="24"/>
          <w:shd w:fill="FFFFFF" w:val="clear"/>
          <w:lang w:eastAsia="en-US" w:bidi="ar-SA"/>
        </w:rPr>
        <w:t>Backbone constraint tree with bootstraps</w:t>
      </w:r>
    </w:p>
    <w:p>
      <w:pPr>
        <w:pStyle w:val="ListParagraph"/>
        <w:widowControl/>
        <w:numPr>
          <w:ilvl w:val="0"/>
          <w:numId w:val="2"/>
        </w:numPr>
        <w:ind w:left="360" w:hanging="0"/>
        <w:rPr>
          <w:rFonts w:ascii="Calibri" w:hAnsi="Calibri" w:eastAsia="Times New Roman" w:cs="Arial" w:asciiTheme="minorHAnsi" w:hAnsiTheme="minorHAnsi"/>
          <w:color w:val="333333"/>
          <w:szCs w:val="24"/>
          <w:highlight w:val="white"/>
          <w:lang w:eastAsia="en-US" w:bidi="ar-SA"/>
        </w:rPr>
      </w:pPr>
      <w:r>
        <w:rPr>
          <w:rFonts w:eastAsia="Times New Roman" w:cs="Arial" w:ascii="Calibri" w:hAnsi="Calibri" w:asciiTheme="minorHAnsi" w:hAnsiTheme="minorHAnsi"/>
          <w:color w:val="333333"/>
          <w:szCs w:val="24"/>
          <w:shd w:fill="FFFFFF" w:val="clear"/>
          <w:lang w:eastAsia="en-US" w:bidi="ar-SA"/>
        </w:rPr>
        <w:tab/>
        <w:t>Multifurcating reference tree with polytomies</w:t>
      </w:r>
    </w:p>
    <w:p>
      <w:pPr>
        <w:pStyle w:val="ListParagraph"/>
        <w:widowControl/>
        <w:numPr>
          <w:ilvl w:val="0"/>
          <w:numId w:val="2"/>
        </w:numPr>
        <w:ind w:left="360" w:firstLine="349"/>
        <w:rPr>
          <w:rFonts w:ascii="Calibri" w:hAnsi="Calibri" w:eastAsia="Times New Roman" w:cs="Arial" w:asciiTheme="minorHAnsi" w:hAnsiTheme="minorHAnsi"/>
          <w:color w:val="333333"/>
          <w:szCs w:val="24"/>
          <w:highlight w:val="white"/>
          <w:lang w:eastAsia="en-US" w:bidi="ar-SA"/>
        </w:rPr>
      </w:pPr>
      <w:r>
        <w:rPr>
          <w:rFonts w:eastAsia="Times New Roman" w:cs="Arial" w:ascii="Calibri" w:hAnsi="Calibri" w:asciiTheme="minorHAnsi" w:hAnsiTheme="minorHAnsi"/>
          <w:color w:val="333333"/>
          <w:szCs w:val="24"/>
          <w:shd w:fill="FFFFFF" w:val="clear"/>
          <w:lang w:eastAsia="en-US" w:bidi="ar-SA"/>
        </w:rPr>
        <w:t>Outgroup: Ramularia_nyssicola_CBS_127665</w:t>
      </w:r>
    </w:p>
    <w:p>
      <w:pPr>
        <w:pStyle w:val="ListParagraph"/>
        <w:widowControl/>
        <w:numPr>
          <w:ilvl w:val="0"/>
          <w:numId w:val="2"/>
        </w:numPr>
        <w:ind w:left="360" w:hanging="0"/>
        <w:rPr>
          <w:rFonts w:ascii="Calibri" w:hAnsi="Calibri" w:eastAsia="Times New Roman" w:cs="Arial" w:asciiTheme="minorHAnsi" w:hAnsiTheme="minorHAnsi"/>
          <w:color w:val="333333"/>
          <w:szCs w:val="24"/>
          <w:shd w:fill="FFFFFF" w:val="clear"/>
          <w:lang w:eastAsia="en-US" w:bidi="ar-SA"/>
        </w:rPr>
      </w:pPr>
      <w:r>
        <w:rPr>
          <w:rFonts w:eastAsia="Times New Roman" w:cs="Arial" w:ascii="Calibri" w:hAnsi="Calibri"/>
          <w:color w:val="333333"/>
          <w:szCs w:val="24"/>
          <w:shd w:fill="FFFFFF" w:val="clear"/>
          <w:lang w:eastAsia="en-US" w:bidi="ar-SA"/>
        </w:rPr>
      </w:r>
    </w:p>
    <w:p>
      <w:pPr>
        <w:pStyle w:val="ListParagraph"/>
        <w:widowControl/>
        <w:numPr>
          <w:ilvl w:val="0"/>
          <w:numId w:val="2"/>
        </w:numPr>
        <w:ind w:left="540" w:hanging="0"/>
        <w:rPr>
          <w:rFonts w:ascii="Calibri" w:hAnsi="Calibri" w:eastAsia="Times New Roman" w:cs="Arial" w:asciiTheme="minorHAnsi" w:hAnsiTheme="minorHAnsi"/>
          <w:szCs w:val="24"/>
          <w:lang w:eastAsia="en-US" w:bidi="ar-SA"/>
        </w:rPr>
      </w:pPr>
      <w:r>
        <w:rPr>
          <w:rFonts w:eastAsia="Times New Roman" w:cs="Arial" w:ascii="Calibri" w:hAnsi="Calibri" w:asciiTheme="minorHAnsi" w:hAnsiTheme="minorHAnsi"/>
          <w:color w:val="333333"/>
          <w:szCs w:val="24"/>
          <w:shd w:fill="FFFFFF" w:val="clear"/>
          <w:lang w:eastAsia="en-US" w:bidi="ar-SA"/>
        </w:rPr>
        <w:t xml:space="preserve">Click </w:t>
      </w:r>
      <w:r>
        <w:rPr>
          <w:rFonts w:eastAsia="Times New Roman" w:cs="Arial" w:ascii="Calibri" w:hAnsi="Calibri" w:asciiTheme="minorHAnsi" w:hAnsiTheme="minorHAnsi"/>
          <w:b/>
          <w:color w:val="333333"/>
          <w:szCs w:val="24"/>
          <w:shd w:fill="FFFFFF" w:val="clear"/>
          <w:lang w:eastAsia="en-US" w:bidi="ar-SA"/>
        </w:rPr>
        <w:t>Submit</w:t>
      </w:r>
    </w:p>
    <w:p>
      <w:pPr>
        <w:pStyle w:val="ListParagraph"/>
        <w:widowControl/>
        <w:numPr>
          <w:ilvl w:val="0"/>
          <w:numId w:val="2"/>
        </w:numPr>
        <w:ind w:left="360" w:hanging="0"/>
        <w:rPr>
          <w:rFonts w:ascii="Calibri" w:hAnsi="Calibri" w:cs="Arial" w:asciiTheme="minorHAnsi" w:hAnsiTheme="minorHAnsi"/>
          <w:szCs w:val="24"/>
        </w:rPr>
      </w:pPr>
      <w:r>
        <w:rPr>
          <w:rFonts w:cs="Arial" w:ascii="Calibri" w:hAnsi="Calibri"/>
          <w:szCs w:val="24"/>
        </w:rPr>
      </w:r>
    </w:p>
    <w:p>
      <w:pPr>
        <w:pStyle w:val="Normal"/>
        <w:numPr>
          <w:ilvl w:val="0"/>
          <w:numId w:val="2"/>
        </w:numPr>
        <w:rPr>
          <w:rFonts w:ascii="Calibri" w:hAnsi="Calibri" w:cs="Arial" w:asciiTheme="minorHAnsi" w:hAnsiTheme="minorHAnsi"/>
        </w:rPr>
      </w:pPr>
      <w:r>
        <w:rPr>
          <w:rFonts w:cs="Arial" w:ascii="Calibri" w:hAnsi="Calibri"/>
        </w:rPr>
        <mc:AlternateContent>
          <mc:Choice Requires="wpg">
            <w:drawing>
              <wp:anchor behindDoc="0" distT="0" distB="0" distL="114300" distR="114300" simplePos="0" locked="0" layoutInCell="1" allowOverlap="1" relativeHeight="17" wp14:anchorId="6E31A2FB">
                <wp:simplePos x="0" y="0"/>
                <wp:positionH relativeFrom="column">
                  <wp:posOffset>312420</wp:posOffset>
                </wp:positionH>
                <wp:positionV relativeFrom="paragraph">
                  <wp:posOffset>13970</wp:posOffset>
                </wp:positionV>
                <wp:extent cx="5116830" cy="6423025"/>
                <wp:effectExtent l="0" t="0" r="1905" b="3810"/>
                <wp:wrapSquare wrapText="bothSides"/>
                <wp:docPr id="14" name="Group 75"/>
                <a:graphic xmlns:a="http://schemas.openxmlformats.org/drawingml/2006/main">
                  <a:graphicData uri="http://schemas.microsoft.com/office/word/2010/wordprocessingGroup">
                    <wpg:wgp>
                      <wpg:cNvGrpSpPr/>
                      <wpg:grpSpPr>
                        <a:xfrm>
                          <a:off x="0" y="0"/>
                          <a:ext cx="5116320" cy="6422400"/>
                        </a:xfrm>
                      </wpg:grpSpPr>
                      <pic:pic xmlns:pic="http://schemas.openxmlformats.org/drawingml/2006/picture">
                        <pic:nvPicPr>
                          <pic:cNvPr id="6" name="Picture 46" descr=""/>
                          <pic:cNvPicPr/>
                        </pic:nvPicPr>
                        <pic:blipFill>
                          <a:blip r:embed="rId19"/>
                          <a:stretch/>
                        </pic:blipFill>
                        <pic:spPr>
                          <a:xfrm>
                            <a:off x="1415520" y="2300760"/>
                            <a:ext cx="1879560" cy="4121640"/>
                          </a:xfrm>
                          <a:prstGeom prst="rect">
                            <a:avLst/>
                          </a:prstGeom>
                          <a:ln>
                            <a:noFill/>
                          </a:ln>
                        </pic:spPr>
                      </pic:pic>
                      <pic:pic xmlns:pic="http://schemas.openxmlformats.org/drawingml/2006/picture">
                        <pic:nvPicPr>
                          <pic:cNvPr id="7" name="Picture 45" descr=""/>
                          <pic:cNvPicPr/>
                        </pic:nvPicPr>
                        <pic:blipFill>
                          <a:blip r:embed="rId20"/>
                          <a:stretch/>
                        </pic:blipFill>
                        <pic:spPr>
                          <a:xfrm>
                            <a:off x="0" y="0"/>
                            <a:ext cx="5116320" cy="2258640"/>
                          </a:xfrm>
                          <a:prstGeom prst="rect">
                            <a:avLst/>
                          </a:prstGeom>
                          <a:ln>
                            <a:noFill/>
                          </a:ln>
                        </pic:spPr>
                      </pic:pic>
                    </wpg:wgp>
                  </a:graphicData>
                </a:graphic>
              </wp:anchor>
            </w:drawing>
          </mc:Choice>
          <mc:Fallback>
            <w:pict>
              <v:group id="shape_0" alt="Group 75" style="position:absolute;margin-left:24.6pt;margin-top:1.1pt;width:402.85pt;height:505.75pt" coordorigin="492,22" coordsize="8057,10115">
                <v:rect id="shape_0" ID="Picture 46" stroked="f" style="position:absolute;left:2721;top:3645;width:2959;height:6490">
                  <v:imagedata r:id="rId21" o:detectmouseclick="t"/>
                  <w10:wrap type="none"/>
                  <v:stroke color="#3465a4" joinstyle="round" endcap="flat"/>
                </v:rect>
                <v:rect id="shape_0" ID="Picture 45" stroked="f" style="position:absolute;left:492;top:22;width:8056;height:3556">
                  <v:imagedata r:id="rId22" o:detectmouseclick="t"/>
                  <w10:wrap type="none"/>
                  <v:stroke color="#3465a4" joinstyle="round" endcap="flat"/>
                </v:rect>
              </v:group>
            </w:pict>
          </mc:Fallback>
        </mc:AlternateContent>
      </w:r>
    </w:p>
    <w:p>
      <w:pPr>
        <w:pStyle w:val="Normal"/>
        <w:numPr>
          <w:ilvl w:val="0"/>
          <w:numId w:val="2"/>
        </w:numPr>
        <w:rPr>
          <w:rFonts w:ascii="Calibri" w:hAnsi="Calibri" w:cs="Arial" w:asciiTheme="minorHAnsi" w:hAnsiTheme="minorHAnsi"/>
        </w:rPr>
      </w:pPr>
      <w:r>
        <w:rPr>
          <w:rFonts w:cs="Arial" w:ascii="Calibri" w:hAnsi="Calibri"/>
        </w:rPr>
      </w:r>
    </w:p>
    <w:p>
      <w:pPr>
        <w:pStyle w:val="Norma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Normal"/>
        <w:numPr>
          <w:ilvl w:val="0"/>
          <w:numId w:val="2"/>
        </w:numPr>
        <w:rPr>
          <w:rFonts w:ascii="Calibri" w:hAnsi="Calibri" w:cs="Arial" w:asciiTheme="minorHAnsi" w:hAnsiTheme="minorHAnsi"/>
        </w:rPr>
      </w:pPr>
      <w:r>
        <w:rPr>
          <w:rFonts w:cs="Arial" w:ascii="Calibri" w:hAnsi="Calibri"/>
        </w:rPr>
      </w:r>
    </w:p>
    <w:p>
      <w:pPr>
        <w:pStyle w:val="ListParagraph"/>
        <w:numPr>
          <w:ilvl w:val="0"/>
          <w:numId w:val="2"/>
        </w:numPr>
        <w:ind w:left="540" w:hanging="540"/>
        <w:rPr>
          <w:rFonts w:ascii="Calibri" w:hAnsi="Calibri" w:cs="Arial" w:asciiTheme="minorHAnsi" w:hAnsiTheme="minorHAnsi"/>
          <w:szCs w:val="24"/>
        </w:rPr>
      </w:pPr>
      <w:r>
        <w:drawing>
          <wp:anchor behindDoc="0" distT="0" distB="0" distL="0" distR="0" simplePos="0" locked="0" layoutInCell="1" allowOverlap="1" relativeHeight="2">
            <wp:simplePos x="0" y="0"/>
            <wp:positionH relativeFrom="column">
              <wp:posOffset>-22860</wp:posOffset>
            </wp:positionH>
            <wp:positionV relativeFrom="paragraph">
              <wp:posOffset>451485</wp:posOffset>
            </wp:positionV>
            <wp:extent cx="6332220" cy="4780915"/>
            <wp:effectExtent l="0" t="0" r="0" b="0"/>
            <wp:wrapSquare wrapText="largest"/>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23"/>
                    <a:stretch>
                      <a:fillRect/>
                    </a:stretch>
                  </pic:blipFill>
                  <pic:spPr bwMode="auto">
                    <a:xfrm>
                      <a:off x="0" y="0"/>
                      <a:ext cx="6332220" cy="4780915"/>
                    </a:xfrm>
                    <a:prstGeom prst="rect">
                      <a:avLst/>
                    </a:prstGeom>
                  </pic:spPr>
                </pic:pic>
              </a:graphicData>
            </a:graphic>
          </wp:anchor>
        </w:drawing>
      </w:r>
      <w:r>
        <w:rPr>
          <w:rFonts w:cs="Arial" w:ascii="Calibri" w:hAnsi="Calibri" w:asciiTheme="minorHAnsi" w:hAnsiTheme="minorHAnsi"/>
          <w:szCs w:val="24"/>
        </w:rPr>
        <w:t>O</w:t>
      </w:r>
      <w:r>
        <w:rPr>
          <w:rFonts w:cs="Arial" w:ascii="Calibri" w:hAnsi="Calibri" w:asciiTheme="minorHAnsi" w:hAnsiTheme="minorHAnsi"/>
          <w:szCs w:val="24"/>
        </w:rPr>
        <w:t xml:space="preserve">n the next page select the </w:t>
      </w:r>
      <w:r>
        <w:rPr>
          <w:rFonts w:cs="Arial" w:ascii="Calibri" w:hAnsi="Calibri" w:asciiTheme="minorHAnsi" w:hAnsiTheme="minorHAnsi"/>
          <w:b/>
          <w:szCs w:val="24"/>
        </w:rPr>
        <w:t>ITS</w:t>
      </w:r>
      <w:r>
        <w:rPr>
          <w:rFonts w:cs="Arial" w:ascii="Calibri" w:hAnsi="Calibri" w:asciiTheme="minorHAnsi" w:hAnsiTheme="minorHAnsi"/>
          <w:szCs w:val="24"/>
        </w:rPr>
        <w:t xml:space="preserve"> partition for alignment of unknowns and </w:t>
      </w:r>
      <w:r>
        <w:rPr>
          <w:rFonts w:cs="Arial" w:ascii="Calibri" w:hAnsi="Calibri" w:asciiTheme="minorHAnsi" w:hAnsiTheme="minorHAnsi"/>
          <w:b/>
          <w:szCs w:val="24"/>
        </w:rPr>
        <w:t>submit</w:t>
      </w:r>
      <w:r>
        <w:rPr>
          <w:rFonts w:cs="Arial" w:ascii="Calibri" w:hAnsi="Calibri" w:asciiTheme="minorHAnsi" w:hAnsiTheme="minorHAnsi"/>
          <w:szCs w:val="24"/>
        </w:rPr>
        <w:t xml:space="preserve">. </w:t>
      </w:r>
    </w:p>
    <w:p>
      <w:pPr>
        <w:pStyle w:val="Normal"/>
        <w:widowContro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numPr>
          <w:ilvl w:val="0"/>
          <w:numId w:val="2"/>
        </w:numPr>
        <w:ind w:left="540" w:hanging="540"/>
        <w:rPr>
          <w:rFonts w:ascii="Calibri" w:hAnsi="Calibri" w:cs="Arial" w:asciiTheme="minorHAnsi" w:hAnsiTheme="minorHAnsi"/>
          <w:szCs w:val="24"/>
        </w:rPr>
      </w:pPr>
      <w:r>
        <w:rPr>
          <w:rFonts w:cs="Arial" w:ascii="Calibri" w:hAnsi="Calibri" w:asciiTheme="minorHAnsi" w:hAnsiTheme="minorHAnsi"/>
          <w:szCs w:val="24"/>
        </w:rPr>
        <w:t>The run takes about 10 minutes to complete.</w:t>
      </w:r>
    </w:p>
    <w:p>
      <w:pPr>
        <w:pStyle w:val="ListParagraph"/>
        <w:numPr>
          <w:ilvl w:val="0"/>
          <w:numId w:val="2"/>
        </w:numPr>
        <w:ind w:left="540" w:hanging="180"/>
        <w:rPr>
          <w:rFonts w:ascii="Calibri" w:hAnsi="Calibri" w:cs="Arial" w:asciiTheme="minorHAnsi" w:hAnsiTheme="minorHAnsi"/>
          <w:szCs w:val="24"/>
        </w:rPr>
      </w:pPr>
      <w:r>
        <w:rPr>
          <w:rFonts w:cs="Arial" w:ascii="Calibri" w:hAnsi="Calibri" w:asciiTheme="minorHAnsi" w:hAnsiTheme="minorHAnsi"/>
          <w:szCs w:val="24"/>
        </w:rPr>
        <w:t xml:space="preserve">   </w:t>
      </w:r>
      <w:r>
        <w:rPr>
          <w:rFonts w:cs="Arial" w:ascii="Calibri" w:hAnsi="Calibri" w:asciiTheme="minorHAnsi" w:hAnsiTheme="minorHAnsi"/>
          <w:szCs w:val="24"/>
        </w:rPr>
        <w:t xml:space="preserve">Once the run is complete, click </w:t>
      </w:r>
      <w:r>
        <w:rPr>
          <w:rFonts w:cs="Arial" w:ascii="Calibri" w:hAnsi="Calibri" w:asciiTheme="minorHAnsi" w:hAnsiTheme="minorHAnsi"/>
          <w:b/>
          <w:szCs w:val="24"/>
        </w:rPr>
        <w:t>View tree</w:t>
      </w:r>
      <w:r>
        <w:rPr>
          <w:rFonts w:cs="Arial" w:ascii="Calibri" w:hAnsi="Calibri" w:asciiTheme="minorHAnsi" w:hAnsiTheme="minorHAnsi"/>
          <w:szCs w:val="24"/>
        </w:rPr>
        <w:t xml:space="preserve"> to see the placements.</w:t>
      </w:r>
    </w:p>
    <w:p>
      <w:pPr>
        <w:pStyle w:val="ListParagraph"/>
        <w:numPr>
          <w:ilvl w:val="0"/>
          <w:numId w:val="2"/>
        </w:numPr>
        <w:ind w:left="360" w:hanging="0"/>
        <w:rPr>
          <w:rFonts w:ascii="Calibri" w:hAnsi="Calibri" w:cs="Arial" w:asciiTheme="minorHAnsi" w:hAnsiTheme="minorHAnsi"/>
          <w:szCs w:val="24"/>
        </w:rPr>
      </w:pPr>
      <w:r>
        <w:rPr>
          <w:rFonts w:cs="Arial" w:ascii="Calibri" w:hAnsi="Calibri"/>
          <w:szCs w:val="24"/>
        </w:rPr>
      </w:r>
    </w:p>
    <w:p>
      <w:pPr>
        <w:pStyle w:val="Normal"/>
        <w:widowControl/>
        <w:numPr>
          <w:ilvl w:val="0"/>
          <w:numId w:val="2"/>
        </w:numPr>
        <w:rPr>
          <w:rFonts w:ascii="Calibri" w:hAnsi="Calibri" w:cs="Arial" w:asciiTheme="minorHAnsi" w:hAnsiTheme="minorHAnsi"/>
        </w:rPr>
      </w:pPr>
      <w:r>
        <w:rPr/>
        <w:drawing>
          <wp:inline distT="0" distB="2540" distL="0" distR="2540">
            <wp:extent cx="6322060" cy="6220460"/>
            <wp:effectExtent l="0" t="0" r="0" b="0"/>
            <wp:docPr id="16" name="Picture 48" descr="Tutorial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8" descr="Tutorial4.14.png"/>
                    <pic:cNvPicPr>
                      <a:picLocks noChangeAspect="1" noChangeArrowheads="1"/>
                    </pic:cNvPicPr>
                  </pic:nvPicPr>
                  <pic:blipFill>
                    <a:blip r:embed="rId24"/>
                    <a:stretch>
                      <a:fillRect/>
                    </a:stretch>
                  </pic:blipFill>
                  <pic:spPr bwMode="auto">
                    <a:xfrm>
                      <a:off x="0" y="0"/>
                      <a:ext cx="6322060" cy="6220460"/>
                    </a:xfrm>
                    <a:prstGeom prst="rect">
                      <a:avLst/>
                    </a:prstGeom>
                  </pic:spPr>
                </pic:pic>
              </a:graphicData>
            </a:graphic>
          </wp:inline>
        </w:drawing>
      </w:r>
    </w:p>
    <w:p>
      <w:pPr>
        <w:pStyle w:val="Normal"/>
        <w:widowControl/>
        <w:numPr>
          <w:ilvl w:val="0"/>
          <w:numId w:val="2"/>
        </w:numPr>
        <w:rPr>
          <w:rFonts w:ascii="Calibri" w:hAnsi="Calibri" w:cs="Arial" w:asciiTheme="minorHAnsi" w:hAnsiTheme="minorHAnsi"/>
        </w:rPr>
      </w:pPr>
      <w:r>
        <w:rPr>
          <w:rFonts w:cs="Arial" w:ascii="Calibri" w:hAnsi="Calibri"/>
        </w:rPr>
      </w:r>
    </w:p>
    <w:p>
      <w:pPr>
        <w:pStyle w:val="ListParagraph"/>
        <w:widowControl/>
        <w:numPr>
          <w:ilvl w:val="0"/>
          <w:numId w:val="2"/>
        </w:numPr>
        <w:rPr>
          <w:rFonts w:ascii="Calibri" w:hAnsi="Calibri" w:cs="Arial" w:asciiTheme="minorHAnsi" w:hAnsiTheme="minorHAnsi"/>
          <w:szCs w:val="24"/>
        </w:rPr>
      </w:pPr>
      <w:r>
        <w:rPr>
          <w:rFonts w:cs="Arial" w:ascii="Calibri" w:hAnsi="Calibri"/>
          <w:szCs w:val="24"/>
        </w:rPr>
      </w:r>
      <w:r>
        <w:br w:type="page"/>
      </w:r>
    </w:p>
    <w:p>
      <w:pPr>
        <w:pStyle w:val="Normal"/>
        <w:numPr>
          <w:ilvl w:val="0"/>
          <w:numId w:val="2"/>
        </w:numPr>
        <w:ind w:left="540" w:hanging="540"/>
        <w:pPrChange w:id="0" w:author="Vicki Cornish" w:date="2019-06-11T08:42:00Z">
          <w:pPr>
            <w:ind w:left="180" w:hanging="0"/>
          </w:pPr>
        </w:pPrChange>
        <w:rPr>
          <w:rFonts w:ascii="Calibri" w:hAnsi="Calibri" w:cs="Arial" w:asciiTheme="minorHAnsi" w:hAnsiTheme="minorHAnsi"/>
        </w:rPr>
      </w:pPr>
      <w:r>
        <w:rPr>
          <w:rFonts w:cs="Arial" w:ascii="Calibri" w:hAnsi="Calibri" w:asciiTheme="minorHAnsi" w:hAnsiTheme="minorHAnsi"/>
        </w:rPr>
        <w:t>15) Here is the tree with the following options selected:</w:t>
      </w:r>
    </w:p>
    <w:p>
      <w:pPr>
        <w:pStyle w:val="ListParagraph"/>
        <w:numPr>
          <w:ilvl w:val="0"/>
          <w:numId w:val="2"/>
        </w:numPr>
        <w:ind w:left="360" w:hanging="0"/>
        <w:rPr>
          <w:rFonts w:ascii="Calibri" w:hAnsi="Calibri" w:cs="Arial" w:asciiTheme="minorHAnsi" w:hAnsiTheme="minorHAnsi"/>
        </w:rPr>
      </w:pPr>
      <w:r>
        <w:rPr>
          <w:rFonts w:cs="Arial" w:ascii="Calibri" w:hAnsi="Calibri"/>
        </w:rPr>
      </w:r>
    </w:p>
    <w:p>
      <w:pPr>
        <w:pStyle w:val="Normal"/>
        <w:numPr>
          <w:ilvl w:val="0"/>
          <w:numId w:val="2"/>
        </w:numPr>
        <w:ind w:left="360" w:hanging="0"/>
        <w:rPr>
          <w:rFonts w:ascii="Calibri" w:hAnsi="Calibri" w:cs="Arial" w:asciiTheme="minorHAnsi" w:hAnsiTheme="minorHAnsi"/>
        </w:rPr>
      </w:pPr>
      <w:r>
        <w:rPr>
          <w:rFonts w:cs="Arial" w:ascii="Calibri" w:hAnsi="Calibri" w:asciiTheme="minorHAnsi" w:hAnsiTheme="minorHAnsi"/>
          <w:b/>
        </w:rPr>
        <w:t>Zoom</w:t>
      </w:r>
      <w:r>
        <w:rPr>
          <w:rFonts w:cs="Arial" w:ascii="Calibri" w:hAnsi="Calibri" w:asciiTheme="minorHAnsi" w:hAnsiTheme="minorHAnsi"/>
        </w:rPr>
        <w:t xml:space="preserve"> 0.6103</w:t>
      </w:r>
    </w:p>
    <w:p>
      <w:pPr>
        <w:pStyle w:val="Normal"/>
        <w:numPr>
          <w:ilvl w:val="0"/>
          <w:numId w:val="2"/>
        </w:numPr>
        <w:ind w:left="360" w:hanging="0"/>
        <w:rPr>
          <w:rFonts w:ascii="Calibri" w:hAnsi="Calibri" w:cs="Arial" w:asciiTheme="minorHAnsi" w:hAnsiTheme="minorHAnsi"/>
        </w:rPr>
      </w:pPr>
      <w:r>
        <w:rPr>
          <w:rFonts w:cs="Arial" w:ascii="Calibri" w:hAnsi="Calibri" w:asciiTheme="minorHAnsi" w:hAnsiTheme="minorHAnsi"/>
          <w:b/>
        </w:rPr>
        <w:t>Font size</w:t>
      </w:r>
      <w:r>
        <w:rPr>
          <w:rFonts w:cs="Arial" w:ascii="Calibri" w:hAnsi="Calibri" w:asciiTheme="minorHAnsi" w:hAnsiTheme="minorHAnsi"/>
        </w:rPr>
        <w:t xml:space="preserve"> +6</w:t>
      </w:r>
    </w:p>
    <w:p>
      <w:pPr>
        <w:pStyle w:val="Normal"/>
        <w:numPr>
          <w:ilvl w:val="0"/>
          <w:numId w:val="2"/>
        </w:numPr>
        <w:ind w:left="360" w:hanging="0"/>
        <w:rPr>
          <w:rFonts w:ascii="Calibri" w:hAnsi="Calibri" w:cs="Arial" w:asciiTheme="minorHAnsi" w:hAnsiTheme="minorHAnsi"/>
        </w:rPr>
      </w:pPr>
      <w:r>
        <w:rPr>
          <w:rFonts w:cs="Arial" w:ascii="Calibri" w:hAnsi="Calibri" w:asciiTheme="minorHAnsi" w:hAnsiTheme="minorHAnsi"/>
          <w:b/>
        </w:rPr>
        <w:t>Font size adjust bootstrap</w:t>
      </w:r>
      <w:r>
        <w:rPr>
          <w:rFonts w:cs="Arial" w:ascii="Calibri" w:hAnsi="Calibri" w:asciiTheme="minorHAnsi" w:hAnsiTheme="minorHAnsi"/>
        </w:rPr>
        <w:t xml:space="preserve"> +6</w:t>
      </w:r>
    </w:p>
    <w:p>
      <w:pPr>
        <w:pStyle w:val="Normal"/>
        <w:numPr>
          <w:ilvl w:val="0"/>
          <w:numId w:val="2"/>
        </w:numPr>
        <w:ind w:left="360" w:hanging="0"/>
        <w:rPr>
          <w:rFonts w:ascii="Calibri" w:hAnsi="Calibri" w:cs="Arial" w:asciiTheme="minorHAnsi" w:hAnsiTheme="minorHAnsi"/>
        </w:rPr>
      </w:pPr>
      <w:r>
        <w:rPr>
          <w:rFonts w:cs="Arial" w:ascii="Calibri" w:hAnsi="Calibri" w:asciiTheme="minorHAnsi" w:hAnsiTheme="minorHAnsi"/>
          <w:b/>
        </w:rPr>
        <w:t>Colorize leaves</w:t>
      </w:r>
      <w:r>
        <w:rPr>
          <w:rFonts w:cs="Arial" w:ascii="Calibri" w:hAnsi="Calibri" w:asciiTheme="minorHAnsi" w:hAnsiTheme="minorHAnsi"/>
        </w:rPr>
        <w:t xml:space="preserve"> by Species</w:t>
      </w:r>
    </w:p>
    <w:p>
      <w:pPr>
        <w:pStyle w:val="Normal"/>
        <w:numPr>
          <w:ilvl w:val="0"/>
          <w:numId w:val="2"/>
        </w:numPr>
        <w:ind w:left="360" w:hanging="0"/>
        <w:rPr>
          <w:rFonts w:ascii="Calibri" w:hAnsi="Calibri" w:cs="Arial" w:asciiTheme="minorHAnsi" w:hAnsiTheme="minorHAnsi"/>
        </w:rPr>
      </w:pPr>
      <w:r>
        <w:rPr>
          <w:rFonts w:cs="Arial" w:ascii="Calibri" w:hAnsi="Calibri" w:asciiTheme="minorHAnsi" w:hAnsiTheme="minorHAnsi"/>
        </w:rPr>
        <w:t xml:space="preserve">Branch </w:t>
      </w:r>
      <w:r>
        <w:rPr>
          <w:rFonts w:cs="Arial" w:ascii="Calibri" w:hAnsi="Calibri" w:asciiTheme="minorHAnsi" w:hAnsiTheme="minorHAnsi"/>
          <w:b/>
        </w:rPr>
        <w:t>Width</w:t>
      </w:r>
      <w:r>
        <w:rPr>
          <w:rFonts w:cs="Arial" w:ascii="Calibri" w:hAnsi="Calibri" w:asciiTheme="minorHAnsi" w:hAnsiTheme="minorHAnsi"/>
        </w:rPr>
        <w:t xml:space="preserve"> 2 </w:t>
      </w:r>
    </w:p>
    <w:p>
      <w:pPr>
        <w:pStyle w:val="Normal"/>
        <w:numPr>
          <w:ilvl w:val="0"/>
          <w:numId w:val="2"/>
        </w:numPr>
        <w:ind w:left="360" w:hanging="0"/>
        <w:rPr>
          <w:rFonts w:ascii="Calibri" w:hAnsi="Calibri" w:cs="Arial" w:asciiTheme="minorHAnsi" w:hAnsiTheme="minorHAnsi"/>
        </w:rPr>
      </w:pPr>
      <w:r>
        <w:rPr>
          <w:rFonts w:cs="Arial" w:ascii="Calibri" w:hAnsi="Calibri" w:asciiTheme="minorHAnsi" w:hAnsiTheme="minorHAnsi"/>
        </w:rPr>
        <w:t xml:space="preserve">The </w:t>
      </w:r>
      <w:r>
        <w:rPr>
          <w:rFonts w:cs="Arial" w:ascii="Calibri" w:hAnsi="Calibri" w:asciiTheme="minorHAnsi" w:hAnsiTheme="minorHAnsi"/>
          <w:b/>
        </w:rPr>
        <w:t>branch lengths</w:t>
      </w:r>
      <w:r>
        <w:rPr>
          <w:rFonts w:cs="Arial" w:ascii="Calibri" w:hAnsi="Calibri" w:asciiTheme="minorHAnsi" w:hAnsiTheme="minorHAnsi"/>
        </w:rPr>
        <w:t xml:space="preserve"> are drawn to scale</w:t>
      </w:r>
    </w:p>
    <w:p>
      <w:pPr>
        <w:pStyle w:val="Normal"/>
        <w:numPr>
          <w:ilvl w:val="0"/>
          <w:numId w:val="2"/>
        </w:numPr>
        <w:ind w:left="360" w:hanging="0"/>
        <w:rPr>
          <w:rFonts w:ascii="Calibri" w:hAnsi="Calibri" w:cs="Arial" w:asciiTheme="minorHAnsi" w:hAnsiTheme="minorHAnsi"/>
        </w:rPr>
      </w:pPr>
      <w:r>
        <w:rPr>
          <w:rFonts w:cs="Arial" w:ascii="Calibri" w:hAnsi="Calibri"/>
        </w:rPr>
      </w:r>
    </w:p>
    <w:p>
      <w:pPr>
        <w:pStyle w:val="Normal"/>
        <w:numPr>
          <w:ilvl w:val="0"/>
          <w:numId w:val="2"/>
        </w:numPr>
        <w:ind w:left="360" w:hanging="0"/>
        <w:rPr>
          <w:rFonts w:ascii="Calibri" w:hAnsi="Calibri" w:cs="Arial" w:asciiTheme="minorHAnsi" w:hAnsiTheme="minorHAnsi"/>
        </w:rPr>
      </w:pPr>
      <w:r>
        <w:rPr>
          <w:rFonts w:cs="Arial" w:ascii="Calibri" w:hAnsi="Calibri" w:asciiTheme="minorHAnsi" w:hAnsiTheme="minorHAnsi"/>
        </w:rPr>
        <w:t xml:space="preserve">Next click the </w:t>
      </w:r>
      <w:r>
        <w:rPr>
          <w:rFonts w:cs="Arial" w:ascii="Calibri" w:hAnsi="Calibri" w:asciiTheme="minorHAnsi" w:hAnsiTheme="minorHAnsi"/>
          <w:b/>
        </w:rPr>
        <w:t>update metadata</w:t>
      </w:r>
      <w:r>
        <w:rPr>
          <w:rFonts w:cs="Arial" w:ascii="Calibri" w:hAnsi="Calibri" w:asciiTheme="minorHAnsi" w:hAnsiTheme="minorHAnsi"/>
        </w:rPr>
        <w:t xml:space="preserve"> button to edit the attributes table.</w:t>
      </w:r>
    </w:p>
    <w:p>
      <w:pPr>
        <w:pStyle w:val="Normal"/>
        <w:numPr>
          <w:ilvl w:val="0"/>
          <w:numId w:val="2"/>
        </w:numPr>
        <w:ind w:left="360" w:hanging="0"/>
        <w:rPr>
          <w:rFonts w:ascii="Calibri" w:hAnsi="Calibri" w:cs="Arial" w:asciiTheme="minorHAnsi" w:hAnsiTheme="minorHAnsi"/>
        </w:rPr>
      </w:pPr>
      <w:r>
        <w:rPr>
          <w:rFonts w:cs="Arial" w:ascii="Calibri" w:hAnsi="Calibri"/>
        </w:rPr>
        <mc:AlternateContent>
          <mc:Choice Requires="wpg">
            <w:drawing>
              <wp:anchor behindDoc="0" distT="0" distB="0" distL="114300" distR="114300" simplePos="0" locked="0" layoutInCell="1" allowOverlap="1" relativeHeight="18" wp14:anchorId="504757F5">
                <wp:simplePos x="0" y="0"/>
                <wp:positionH relativeFrom="column">
                  <wp:posOffset>107950</wp:posOffset>
                </wp:positionH>
                <wp:positionV relativeFrom="paragraph">
                  <wp:posOffset>334010</wp:posOffset>
                </wp:positionV>
                <wp:extent cx="6572250" cy="2901950"/>
                <wp:effectExtent l="0" t="0" r="0" b="0"/>
                <wp:wrapThrough wrapText="bothSides">
                  <wp:wrapPolygon edited="0">
                    <wp:start x="710" y="0"/>
                    <wp:lineTo x="584" y="1513"/>
                    <wp:lineTo x="0" y="1607"/>
                    <wp:lineTo x="0" y="2364"/>
                    <wp:lineTo x="710" y="3026"/>
                    <wp:lineTo x="710" y="21463"/>
                    <wp:lineTo x="21539" y="21463"/>
                    <wp:lineTo x="21539" y="0"/>
                    <wp:lineTo x="710" y="0"/>
                  </wp:wrapPolygon>
                </wp:wrapThrough>
                <wp:docPr id="17" name="Group 61"/>
                <a:graphic xmlns:a="http://schemas.openxmlformats.org/drawingml/2006/main">
                  <a:graphicData uri="http://schemas.microsoft.com/office/word/2010/wordprocessingGroup">
                    <wpg:wgp>
                      <wpg:cNvGrpSpPr/>
                      <wpg:grpSpPr>
                        <a:xfrm>
                          <a:off x="0" y="0"/>
                          <a:ext cx="6571440" cy="2901240"/>
                        </a:xfrm>
                      </wpg:grpSpPr>
                      <pic:pic xmlns:pic="http://schemas.openxmlformats.org/drawingml/2006/picture">
                        <pic:nvPicPr>
                          <pic:cNvPr id="8" name="Picture 51" descr=""/>
                          <pic:cNvPicPr/>
                        </pic:nvPicPr>
                        <pic:blipFill>
                          <a:blip r:embed="rId25"/>
                          <a:stretch/>
                        </pic:blipFill>
                        <pic:spPr>
                          <a:xfrm>
                            <a:off x="238680" y="0"/>
                            <a:ext cx="6332760" cy="2901240"/>
                          </a:xfrm>
                          <a:prstGeom prst="rect">
                            <a:avLst/>
                          </a:prstGeom>
                          <a:ln>
                            <a:noFill/>
                          </a:ln>
                        </pic:spPr>
                      </pic:pic>
                      <wps:wsp>
                        <wps:cNvSpPr/>
                        <wps:spPr>
                          <a:xfrm rot="16200000">
                            <a:off x="60480" y="-40320"/>
                            <a:ext cx="165600" cy="286560"/>
                          </a:xfrm>
                          <a:prstGeom prst="downArrow">
                            <a:avLst>
                              <a:gd name="adj1" fmla="val 50000"/>
                              <a:gd name="adj2" fmla="val 50000"/>
                            </a:avLst>
                          </a:prstGeom>
                          <a:solidFill>
                            <a:srgbClr val="ff0000"/>
                          </a:solidFill>
                          <a:ln w="12600">
                            <a:noFill/>
                          </a:ln>
                        </wps:spPr>
                        <wps:style>
                          <a:lnRef idx="0"/>
                          <a:fillRef idx="0"/>
                          <a:effectRef idx="0"/>
                          <a:fontRef idx="minor"/>
                        </wps:style>
                        <wps:bodyPr/>
                      </wps:wsp>
                    </wpg:wgp>
                  </a:graphicData>
                </a:graphic>
              </wp:anchor>
            </w:drawing>
          </mc:Choice>
          <mc:Fallback>
            <w:pict>
              <v:group id="shape_0" alt="Group 61" style="position:absolute;margin-left:13.25pt;margin-top:26.3pt;width:512.7pt;height:228.45pt" coordorigin="265,526" coordsize="10254,4569">
                <v:rect id="shape_0" ID="Picture 51" stroked="f" style="position:absolute;left:546;top:526;width:9972;height:4568">
                  <v:imagedata r:id="rId26" o:detectmouseclick="t"/>
                  <w10:wrap type="none"/>
                  <v:stroke color="#3465a4" joinstyle="round" endcap="flat"/>
                </v:rect>
                <v:shape id="shape_0" ID="Down Arrow 36" fillcolor="red" stroked="f" style="position:absolute;left:265;top:724;width:260;height:450;rotation:27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p>
    <w:p>
      <w:pPr>
        <w:pStyle w:val="Normal"/>
        <w:numPr>
          <w:ilvl w:val="0"/>
          <w:numId w:val="2"/>
        </w:numPr>
        <w:ind w:left="360" w:hanging="0"/>
        <w:rPr>
          <w:rFonts w:ascii="Calibri" w:hAnsi="Calibri" w:cs="Arial" w:asciiTheme="minorHAnsi" w:hAnsiTheme="minorHAnsi"/>
        </w:rPr>
      </w:pPr>
      <w:r>
        <w:rPr>
          <w:rFonts w:cs="Arial" w:ascii="Calibri" w:hAnsi="Calibri"/>
        </w:rPr>
      </w:r>
    </w:p>
    <w:p>
      <w:pPr>
        <w:pStyle w:val="Normal"/>
        <w:numPr>
          <w:ilvl w:val="0"/>
          <w:numId w:val="2"/>
        </w:numPr>
        <w:ind w:left="360" w:hanging="0"/>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widowControl/>
        <w:numPr>
          <w:ilvl w:val="0"/>
          <w:numId w:val="2"/>
        </w:numPr>
        <w:ind w:left="540" w:hanging="540"/>
        <w:pPrChange w:id="0" w:author="Vicki Cornish" w:date="2019-06-11T08:42:00Z">
          <w:pPr>
            <w:widowControl/>
            <w:ind w:left="540" w:hanging="360"/>
          </w:pPr>
        </w:pPrChange>
        <w:rPr>
          <w:rFonts w:ascii="Calibri" w:hAnsi="Calibri" w:cs="Arial" w:asciiTheme="minorHAnsi" w:hAnsiTheme="minorHAnsi"/>
          <w:szCs w:val="24"/>
        </w:rPr>
      </w:pPr>
      <w:r>
        <w:rPr>
          <w:rFonts w:cs="Arial" w:ascii="Calibri" w:hAnsi="Calibri" w:asciiTheme="minorHAnsi" w:hAnsiTheme="minorHAnsi"/>
          <w:szCs w:val="24"/>
        </w:rPr>
        <w:t>Clicking the download button will download the current specimen metadata. Download and open the spreadsheet. Take note of the filename.</w:t>
      </w:r>
    </w:p>
    <w:p>
      <w:pPr>
        <w:pStyle w:val="Normal"/>
        <w:numPr>
          <w:ilvl w:val="0"/>
          <w:numId w:val="2"/>
        </w:numPr>
        <w:rPr>
          <w:rFonts w:ascii="Calibri" w:hAnsi="Calibri" w:cs="Arial" w:asciiTheme="minorHAnsi" w:hAnsiTheme="minorHAnsi"/>
        </w:rPr>
      </w:pPr>
      <w:r>
        <w:rPr>
          <w:rFonts w:cs="Arial" w:ascii="Calibri" w:hAnsi="Calibri"/>
        </w:rPr>
        <w:drawing>
          <wp:anchor behindDoc="0" distT="0" distB="1905" distL="0" distR="0" simplePos="0" locked="0" layoutInCell="1" allowOverlap="1" relativeHeight="3">
            <wp:simplePos x="0" y="0"/>
            <wp:positionH relativeFrom="column">
              <wp:posOffset>56515</wp:posOffset>
            </wp:positionH>
            <wp:positionV relativeFrom="paragraph">
              <wp:posOffset>247650</wp:posOffset>
            </wp:positionV>
            <wp:extent cx="6332220" cy="3096895"/>
            <wp:effectExtent l="0" t="0" r="0" b="0"/>
            <wp:wrapSquare wrapText="largest"/>
            <wp:docPr id="1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6" descr=""/>
                    <pic:cNvPicPr>
                      <a:picLocks noChangeAspect="1" noChangeArrowheads="1"/>
                    </pic:cNvPicPr>
                  </pic:nvPicPr>
                  <pic:blipFill>
                    <a:blip r:embed="rId27"/>
                    <a:stretch>
                      <a:fillRect/>
                    </a:stretch>
                  </pic:blipFill>
                  <pic:spPr bwMode="auto">
                    <a:xfrm>
                      <a:off x="0" y="0"/>
                      <a:ext cx="6332220" cy="3096895"/>
                    </a:xfrm>
                    <a:prstGeom prst="rect">
                      <a:avLst/>
                    </a:prstGeom>
                  </pic:spPr>
                </pic:pic>
              </a:graphicData>
            </a:graphic>
          </wp:anchor>
        </w:drawing>
      </w:r>
    </w:p>
    <w:p>
      <w:pPr>
        <w:pStyle w:val="Normal"/>
        <w:numPr>
          <w:ilvl w:val="0"/>
          <w:numId w:val="2"/>
        </w:numPr>
        <w:rPr>
          <w:rFonts w:ascii="Calibri" w:hAnsi="Calibri" w:cs="Arial" w:asciiTheme="minorHAnsi" w:hAnsiTheme="minorHAnsi"/>
        </w:rPr>
      </w:pPr>
      <w:r>
        <w:rPr>
          <w:rFonts w:cs="Arial" w:ascii="Calibri" w:hAnsi="Calibri"/>
        </w:rPr>
      </w:r>
      <w:r>
        <w:br w:type="page"/>
      </w:r>
    </w:p>
    <w:p>
      <w:pPr>
        <w:pStyle w:val="ListParagraph"/>
        <w:widowControl/>
        <w:numPr>
          <w:ilvl w:val="0"/>
          <w:numId w:val="2"/>
        </w:numPr>
        <w:ind w:left="540" w:hanging="540"/>
        <w:pPrChange w:id="0" w:author="Vicki Cornish" w:date="2019-06-11T08:42:00Z">
          <w:pPr>
            <w:widowControl/>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Sort the spreadsheet by Species so that all of the unknowns are grouped together (unknown_query). </w:t>
      </w:r>
    </w:p>
    <w:p>
      <w:pPr>
        <w:pStyle w:val="Normal"/>
        <w:numPr>
          <w:ilvl w:val="0"/>
          <w:numId w:val="2"/>
        </w:numPr>
        <w:rPr>
          <w:rFonts w:ascii="Calibri" w:hAnsi="Calibri" w:cs="Arial" w:asciiTheme="minorHAnsi" w:hAnsiTheme="minorHAnsi"/>
        </w:rPr>
      </w:pPr>
      <w:r>
        <w:rPr>
          <w:rFonts w:cs="Arial" w:ascii="Calibri" w:hAnsi="Calibri"/>
        </w:rPr>
        <w:drawing>
          <wp:anchor behindDoc="0" distT="0" distB="0" distL="0" distR="5080" simplePos="0" locked="0" layoutInCell="1" allowOverlap="1" relativeHeight="4">
            <wp:simplePos x="0" y="0"/>
            <wp:positionH relativeFrom="column">
              <wp:posOffset>163195</wp:posOffset>
            </wp:positionH>
            <wp:positionV relativeFrom="paragraph">
              <wp:posOffset>294005</wp:posOffset>
            </wp:positionV>
            <wp:extent cx="6332220" cy="3902710"/>
            <wp:effectExtent l="0" t="0" r="0" b="0"/>
            <wp:wrapSquare wrapText="largest"/>
            <wp:docPr id="1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7" descr=""/>
                    <pic:cNvPicPr>
                      <a:picLocks noChangeAspect="1" noChangeArrowheads="1"/>
                    </pic:cNvPicPr>
                  </pic:nvPicPr>
                  <pic:blipFill>
                    <a:blip r:embed="rId28"/>
                    <a:stretch>
                      <a:fillRect/>
                    </a:stretch>
                  </pic:blipFill>
                  <pic:spPr bwMode="auto">
                    <a:xfrm>
                      <a:off x="0" y="0"/>
                      <a:ext cx="6332220" cy="3902710"/>
                    </a:xfrm>
                    <a:prstGeom prst="rect">
                      <a:avLst/>
                    </a:prstGeom>
                  </pic:spPr>
                </pic:pic>
              </a:graphicData>
            </a:graphic>
          </wp:anchor>
        </w:drawing>
      </w:r>
    </w:p>
    <w:p>
      <w:pPr>
        <w:pStyle w:val="Norma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numPr>
          <w:ilvl w:val="0"/>
          <w:numId w:val="2"/>
        </w:numPr>
        <w:ind w:left="540" w:hanging="540"/>
        <w:pPrChange w:id="0" w:author="Vicki Cornish" w:date="2019-06-11T08:42:00Z">
          <w:pPr>
            <w:ind w:left="540" w:hanging="360"/>
          </w:pPr>
        </w:pPrChange>
        <w:rPr>
          <w:rFonts w:ascii="Calibri" w:hAnsi="Calibri" w:cs="Arial" w:asciiTheme="minorHAnsi" w:hAnsiTheme="minorHAnsi"/>
          <w:szCs w:val="24"/>
        </w:rPr>
      </w:pPr>
      <w:r>
        <w:rPr>
          <w:rFonts w:cs="Arial" w:ascii="Calibri" w:hAnsi="Calibri" w:asciiTheme="minorHAnsi" w:hAnsiTheme="minorHAnsi"/>
          <w:szCs w:val="24"/>
        </w:rPr>
        <w:t>Edit these unknown_query entries in the species column to match what was shown in the placement tree, which was Ramularia_collo-cygni.  If the unknown sequences were not placed with high confidence (i.e. cumulative likelihood weights &gt; 0.96), then you might want to assign them to a higher taxonomic scale (e.g. genus) where there is more placement confidence. Save this new file with a different name. In this example, the file was saved as “placement_round1”.</w:t>
      </w:r>
    </w:p>
    <w:p>
      <w:pPr>
        <w:pStyle w:val="Normal"/>
        <w:numPr>
          <w:ilvl w:val="0"/>
          <w:numId w:val="2"/>
        </w:numPr>
        <w:rPr>
          <w:rFonts w:ascii="Calibri" w:hAnsi="Calibri" w:cs="Arial" w:asciiTheme="minorHAnsi" w:hAnsiTheme="minorHAnsi"/>
        </w:rPr>
      </w:pPr>
      <w:r>
        <w:rPr>
          <w:rFonts w:cs="Arial" w:ascii="Calibri" w:hAnsi="Calibri"/>
        </w:rPr>
        <w:drawing>
          <wp:anchor behindDoc="0" distT="0" distB="3810" distL="0" distR="5080" simplePos="0" locked="0" layoutInCell="1" allowOverlap="1" relativeHeight="5">
            <wp:simplePos x="0" y="0"/>
            <wp:positionH relativeFrom="column">
              <wp:posOffset>144780</wp:posOffset>
            </wp:positionH>
            <wp:positionV relativeFrom="paragraph">
              <wp:posOffset>209550</wp:posOffset>
            </wp:positionV>
            <wp:extent cx="6332220" cy="3882390"/>
            <wp:effectExtent l="0" t="0" r="0" b="0"/>
            <wp:wrapSquare wrapText="largest"/>
            <wp:docPr id="2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pic:cNvPicPr>
                      <a:picLocks noChangeAspect="1" noChangeArrowheads="1"/>
                    </pic:cNvPicPr>
                  </pic:nvPicPr>
                  <pic:blipFill>
                    <a:blip r:embed="rId29"/>
                    <a:stretch>
                      <a:fillRect/>
                    </a:stretch>
                  </pic:blipFill>
                  <pic:spPr bwMode="auto">
                    <a:xfrm>
                      <a:off x="0" y="0"/>
                      <a:ext cx="6332220" cy="3882390"/>
                    </a:xfrm>
                    <a:prstGeom prst="rect">
                      <a:avLst/>
                    </a:prstGeom>
                  </pic:spPr>
                </pic:pic>
              </a:graphicData>
            </a:graphic>
          </wp:anchor>
        </w:drawing>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widowControl/>
        <w:numPr>
          <w:ilvl w:val="0"/>
          <w:numId w:val="2"/>
        </w:numPr>
        <w:ind w:left="540" w:hanging="540"/>
        <w:pPrChange w:id="0" w:author="Vicki Cornish" w:date="2019-06-11T08:42:00Z">
          <w:pPr>
            <w:widowControl/>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Go back to the Update Attributes page where the current specimen metadata was downloaded from and </w:t>
      </w:r>
      <w:r>
        <w:rPr>
          <w:rFonts w:cs="Arial" w:ascii="Calibri" w:hAnsi="Calibri" w:asciiTheme="minorHAnsi" w:hAnsiTheme="minorHAnsi"/>
          <w:b/>
          <w:szCs w:val="24"/>
        </w:rPr>
        <w:t>upload</w:t>
      </w:r>
      <w:r>
        <w:rPr>
          <w:rFonts w:cs="Arial" w:ascii="Calibri" w:hAnsi="Calibri" w:asciiTheme="minorHAnsi" w:hAnsiTheme="minorHAnsi"/>
          <w:szCs w:val="24"/>
        </w:rPr>
        <w:t xml:space="preserve"> the </w:t>
      </w:r>
      <w:r>
        <w:rPr>
          <w:rFonts w:cs="Arial" w:ascii="Calibri" w:hAnsi="Calibri" w:asciiTheme="minorHAnsi" w:hAnsiTheme="minorHAnsi"/>
          <w:szCs w:val="24"/>
          <w:u w:val="single"/>
        </w:rPr>
        <w:t>edited</w:t>
      </w:r>
      <w:r>
        <w:rPr>
          <w:rFonts w:cs="Arial" w:ascii="Calibri" w:hAnsi="Calibri" w:asciiTheme="minorHAnsi" w:hAnsiTheme="minorHAnsi"/>
          <w:szCs w:val="24"/>
        </w:rPr>
        <w:t xml:space="preserve"> specimen metadata. The edited file could also be copied and pasted into the field, if desired. Click </w:t>
      </w:r>
      <w:r>
        <w:rPr>
          <w:rFonts w:cs="Arial" w:ascii="Calibri" w:hAnsi="Calibri" w:asciiTheme="minorHAnsi" w:hAnsiTheme="minorHAnsi"/>
          <w:b/>
          <w:szCs w:val="24"/>
        </w:rPr>
        <w:t>Submit</w:t>
      </w:r>
      <w:r>
        <w:rPr>
          <w:rFonts w:cs="Arial" w:ascii="Calibri" w:hAnsi="Calibri" w:asciiTheme="minorHAnsi" w:hAnsiTheme="minorHAnsi"/>
          <w:szCs w:val="24"/>
        </w:rPr>
        <w:t>.</w:t>
      </w:r>
    </w:p>
    <w:p>
      <w:pPr>
        <w:pStyle w:val="Normal"/>
        <w:widowContro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rFonts w:cs="Arial" w:ascii="Calibri" w:hAnsi="Calibri"/>
        </w:rPr>
        <w:drawing>
          <wp:anchor behindDoc="0" distT="0" distB="12700" distL="114300" distR="124460" simplePos="0" locked="0" layoutInCell="1" allowOverlap="1" relativeHeight="21">
            <wp:simplePos x="0" y="0"/>
            <wp:positionH relativeFrom="column">
              <wp:posOffset>344170</wp:posOffset>
            </wp:positionH>
            <wp:positionV relativeFrom="paragraph">
              <wp:posOffset>52070</wp:posOffset>
            </wp:positionV>
            <wp:extent cx="4892040" cy="2527300"/>
            <wp:effectExtent l="0" t="0" r="0" b="0"/>
            <wp:wrapSquare wrapText="bothSides"/>
            <wp:docPr id="21"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2" descr=""/>
                    <pic:cNvPicPr>
                      <a:picLocks noChangeAspect="1" noChangeArrowheads="1"/>
                    </pic:cNvPicPr>
                  </pic:nvPicPr>
                  <pic:blipFill>
                    <a:blip r:embed="rId30"/>
                    <a:stretch>
                      <a:fillRect/>
                    </a:stretch>
                  </pic:blipFill>
                  <pic:spPr bwMode="auto">
                    <a:xfrm>
                      <a:off x="0" y="0"/>
                      <a:ext cx="4892040" cy="2527300"/>
                    </a:xfrm>
                    <a:prstGeom prst="rect">
                      <a:avLst/>
                    </a:prstGeom>
                  </pic:spPr>
                </pic:pic>
              </a:graphicData>
            </a:graphic>
          </wp:anchor>
        </w:drawing>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widowControl/>
        <w:numPr>
          <w:ilvl w:val="0"/>
          <w:numId w:val="2"/>
        </w:numPr>
        <w:ind w:left="540" w:hanging="540"/>
        <w:pPrChange w:id="0" w:author="Vicki Cornish" w:date="2019-06-11T08:42:00Z">
          <w:pPr>
            <w:widowControl/>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 </w:t>
      </w:r>
      <w:r>
        <w:rPr>
          <w:rFonts w:cs="Arial" w:ascii="Calibri" w:hAnsi="Calibri" w:asciiTheme="minorHAnsi" w:hAnsiTheme="minorHAnsi"/>
          <w:szCs w:val="24"/>
        </w:rPr>
        <w:t xml:space="preserve">Once the run is complete, click </w:t>
      </w:r>
      <w:r>
        <w:rPr>
          <w:rFonts w:cs="Arial" w:ascii="Calibri" w:hAnsi="Calibri" w:asciiTheme="minorHAnsi" w:hAnsiTheme="minorHAnsi"/>
          <w:b/>
          <w:szCs w:val="24"/>
        </w:rPr>
        <w:t>View tree</w:t>
      </w:r>
      <w:r>
        <w:rPr>
          <w:rFonts w:cs="Arial" w:ascii="Calibri" w:hAnsi="Calibri" w:asciiTheme="minorHAnsi" w:hAnsiTheme="minorHAnsi"/>
          <w:szCs w:val="24"/>
        </w:rPr>
        <w:t>.</w:t>
      </w:r>
    </w:p>
    <w:p>
      <w:pPr>
        <w:pStyle w:val="Normal"/>
        <w:widowControl/>
        <w:numPr>
          <w:ilvl w:val="0"/>
          <w:numId w:val="2"/>
        </w:numPr>
        <w:rPr>
          <w:rFonts w:ascii="Calibri" w:hAnsi="Calibri" w:cs="Arial" w:asciiTheme="minorHAnsi" w:hAnsiTheme="minorHAnsi"/>
        </w:rPr>
      </w:pPr>
      <w:r>
        <w:rPr>
          <w:rFonts w:cs="Arial" w:ascii="Calibri" w:hAnsi="Calibri"/>
        </w:rPr>
        <w:drawing>
          <wp:anchor behindDoc="0" distT="0" distB="12700" distL="114300" distR="119380" simplePos="0" locked="0" layoutInCell="1" allowOverlap="1" relativeHeight="22">
            <wp:simplePos x="0" y="0"/>
            <wp:positionH relativeFrom="column">
              <wp:posOffset>485140</wp:posOffset>
            </wp:positionH>
            <wp:positionV relativeFrom="paragraph">
              <wp:posOffset>186055</wp:posOffset>
            </wp:positionV>
            <wp:extent cx="4668520" cy="3721100"/>
            <wp:effectExtent l="0" t="0" r="0" b="0"/>
            <wp:wrapSquare wrapText="bothSides"/>
            <wp:docPr id="22"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5" descr=""/>
                    <pic:cNvPicPr>
                      <a:picLocks noChangeAspect="1" noChangeArrowheads="1"/>
                    </pic:cNvPicPr>
                  </pic:nvPicPr>
                  <pic:blipFill>
                    <a:blip r:embed="rId31"/>
                    <a:stretch>
                      <a:fillRect/>
                    </a:stretch>
                  </pic:blipFill>
                  <pic:spPr bwMode="auto">
                    <a:xfrm>
                      <a:off x="0" y="0"/>
                      <a:ext cx="4668520" cy="3721100"/>
                    </a:xfrm>
                    <a:prstGeom prst="rect">
                      <a:avLst/>
                    </a:prstGeom>
                  </pic:spPr>
                </pic:pic>
              </a:graphicData>
            </a:graphic>
          </wp:anchor>
        </w:drawing>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widowControl/>
        <w:numPr>
          <w:ilvl w:val="0"/>
          <w:numId w:val="2"/>
        </w:numPr>
        <w:ind w:left="540" w:hanging="540"/>
        <w:pPrChange w:id="0" w:author="Vicki Cornish" w:date="2019-06-11T08:42:00Z">
          <w:pPr>
            <w:widowControl/>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A new tree is created with the edited values. All of the unknowns are now labeled as Ramularia_collo-cygni and the leaves are colored accordingly. </w:t>
      </w:r>
    </w:p>
    <w:p>
      <w:pPr>
        <w:pStyle w:val="Normal"/>
        <w:numPr>
          <w:ilvl w:val="0"/>
          <w:numId w:val="2"/>
        </w:numPr>
        <w:rPr>
          <w:rFonts w:ascii="Calibri" w:hAnsi="Calibri" w:cs="Arial" w:asciiTheme="minorHAnsi" w:hAnsiTheme="minorHAnsi"/>
        </w:rPr>
      </w:pPr>
      <w:r>
        <w:rPr>
          <w:rFonts w:cs="Arial" w:ascii="Calibri" w:hAnsi="Calibri"/>
        </w:rPr>
        <w:drawing>
          <wp:anchor behindDoc="0" distT="0" distB="0" distL="114300" distR="119380" simplePos="0" locked="0" layoutInCell="1" allowOverlap="1" relativeHeight="19">
            <wp:simplePos x="0" y="0"/>
            <wp:positionH relativeFrom="column">
              <wp:posOffset>175260</wp:posOffset>
            </wp:positionH>
            <wp:positionV relativeFrom="paragraph">
              <wp:posOffset>260350</wp:posOffset>
            </wp:positionV>
            <wp:extent cx="6332220" cy="4323080"/>
            <wp:effectExtent l="0" t="0" r="0" b="0"/>
            <wp:wrapTight wrapText="bothSides">
              <wp:wrapPolygon edited="0">
                <wp:start x="0" y="24"/>
                <wp:lineTo x="0" y="50"/>
                <wp:lineTo x="0" y="76"/>
                <wp:lineTo x="0" y="102"/>
                <wp:lineTo x="0" y="128"/>
                <wp:lineTo x="0" y="154"/>
                <wp:lineTo x="0" y="180"/>
                <wp:lineTo x="0" y="206"/>
                <wp:lineTo x="0" y="232"/>
                <wp:lineTo x="0" y="258"/>
                <wp:lineTo x="0" y="284"/>
                <wp:lineTo x="0" y="310"/>
                <wp:lineTo x="0" y="336"/>
                <wp:lineTo x="0" y="362"/>
                <wp:lineTo x="0" y="387"/>
                <wp:lineTo x="0" y="413"/>
                <wp:lineTo x="0" y="439"/>
                <wp:lineTo x="0" y="465"/>
                <wp:lineTo x="0" y="491"/>
                <wp:lineTo x="0" y="517"/>
                <wp:lineTo x="0" y="543"/>
                <wp:lineTo x="0" y="569"/>
                <wp:lineTo x="0" y="595"/>
                <wp:lineTo x="0" y="621"/>
                <wp:lineTo x="0" y="647"/>
                <wp:lineTo x="0" y="673"/>
                <wp:lineTo x="0" y="699"/>
                <wp:lineTo x="0" y="725"/>
                <wp:lineTo x="0" y="750"/>
                <wp:lineTo x="0" y="776"/>
                <wp:lineTo x="0" y="802"/>
                <wp:lineTo x="0" y="828"/>
                <wp:lineTo x="0" y="854"/>
                <wp:lineTo x="0" y="880"/>
                <wp:lineTo x="0" y="906"/>
                <wp:lineTo x="0" y="932"/>
                <wp:lineTo x="0" y="958"/>
                <wp:lineTo x="0" y="984"/>
                <wp:lineTo x="0" y="1010"/>
                <wp:lineTo x="0" y="1036"/>
                <wp:lineTo x="0" y="1062"/>
                <wp:lineTo x="0" y="1088"/>
                <wp:lineTo x="0" y="1114"/>
                <wp:lineTo x="0" y="1139"/>
                <wp:lineTo x="0" y="1165"/>
                <wp:lineTo x="0" y="1191"/>
                <wp:lineTo x="0" y="1217"/>
                <wp:lineTo x="0" y="1243"/>
                <wp:lineTo x="0" y="1269"/>
                <wp:lineTo x="0" y="1294"/>
                <wp:lineTo x="0" y="1320"/>
                <wp:lineTo x="0" y="1346"/>
                <wp:lineTo x="0" y="1372"/>
                <wp:lineTo x="0" y="1398"/>
                <wp:lineTo x="0" y="1424"/>
                <wp:lineTo x="0" y="1450"/>
                <wp:lineTo x="0" y="1476"/>
                <wp:lineTo x="0" y="1501"/>
                <wp:lineTo x="0" y="1527"/>
                <wp:lineTo x="0" y="1553"/>
                <wp:lineTo x="0" y="1579"/>
                <wp:lineTo x="0" y="1605"/>
                <wp:lineTo x="0" y="1631"/>
                <wp:lineTo x="0" y="1657"/>
                <wp:lineTo x="0" y="1683"/>
                <wp:lineTo x="0" y="1709"/>
                <wp:lineTo x="0" y="1735"/>
                <wp:lineTo x="0" y="1761"/>
                <wp:lineTo x="0" y="1787"/>
                <wp:lineTo x="0" y="1813"/>
                <wp:lineTo x="0" y="1839"/>
                <wp:lineTo x="0" y="1864"/>
                <wp:lineTo x="0" y="1890"/>
                <wp:lineTo x="0" y="1916"/>
                <wp:lineTo x="0" y="1942"/>
                <wp:lineTo x="0" y="1968"/>
                <wp:lineTo x="0" y="1994"/>
                <wp:lineTo x="0" y="2020"/>
                <wp:lineTo x="0" y="2046"/>
                <wp:lineTo x="0" y="2072"/>
                <wp:lineTo x="0" y="2098"/>
                <wp:lineTo x="0" y="2124"/>
                <wp:lineTo x="0" y="2150"/>
                <wp:lineTo x="0" y="2176"/>
                <wp:lineTo x="0" y="2202"/>
                <wp:lineTo x="0" y="2228"/>
                <wp:lineTo x="0" y="2253"/>
                <wp:lineTo x="0" y="2279"/>
                <wp:lineTo x="0" y="2305"/>
                <wp:lineTo x="0" y="2331"/>
                <wp:lineTo x="0" y="2357"/>
                <wp:lineTo x="0" y="2383"/>
                <wp:lineTo x="0" y="2409"/>
                <wp:lineTo x="0" y="2435"/>
                <wp:lineTo x="0" y="2461"/>
                <wp:lineTo x="0" y="2487"/>
                <wp:lineTo x="0" y="2513"/>
                <wp:lineTo x="0" y="2539"/>
                <wp:lineTo x="0" y="2564"/>
                <wp:lineTo x="0" y="2590"/>
                <wp:lineTo x="0" y="2615"/>
                <wp:lineTo x="0" y="2641"/>
                <wp:lineTo x="0" y="2667"/>
                <wp:lineTo x="0" y="2693"/>
                <wp:lineTo x="0" y="2719"/>
                <wp:lineTo x="0" y="2745"/>
                <wp:lineTo x="0" y="2771"/>
                <wp:lineTo x="0" y="2797"/>
                <wp:lineTo x="0" y="2823"/>
                <wp:lineTo x="0" y="2849"/>
                <wp:lineTo x="0" y="2875"/>
                <wp:lineTo x="0" y="2901"/>
                <wp:lineTo x="0" y="2927"/>
                <wp:lineTo x="0" y="2953"/>
                <wp:lineTo x="0" y="2978"/>
                <wp:lineTo x="0" y="3004"/>
                <wp:lineTo x="0" y="3030"/>
                <wp:lineTo x="0" y="3056"/>
                <wp:lineTo x="0" y="3082"/>
                <wp:lineTo x="0" y="3108"/>
                <wp:lineTo x="0" y="3134"/>
                <wp:lineTo x="0" y="3160"/>
                <wp:lineTo x="0" y="3186"/>
                <wp:lineTo x="0" y="3212"/>
                <wp:lineTo x="0" y="3238"/>
                <wp:lineTo x="0" y="3264"/>
                <wp:lineTo x="0" y="3290"/>
                <wp:lineTo x="0" y="3316"/>
                <wp:lineTo x="0" y="3342"/>
                <wp:lineTo x="0" y="3367"/>
                <wp:lineTo x="0" y="3393"/>
                <wp:lineTo x="0" y="3419"/>
                <wp:lineTo x="0" y="3445"/>
                <wp:lineTo x="0" y="3471"/>
                <wp:lineTo x="0" y="3497"/>
                <wp:lineTo x="0" y="3523"/>
                <wp:lineTo x="0" y="3549"/>
                <wp:lineTo x="0" y="3575"/>
                <wp:lineTo x="0" y="3601"/>
                <wp:lineTo x="0" y="3627"/>
                <wp:lineTo x="0" y="3653"/>
                <wp:lineTo x="0" y="3679"/>
                <wp:lineTo x="0" y="3705"/>
                <wp:lineTo x="0" y="3730"/>
                <wp:lineTo x="0" y="3756"/>
                <wp:lineTo x="0" y="3782"/>
                <wp:lineTo x="0" y="3808"/>
                <wp:lineTo x="0" y="3833"/>
                <wp:lineTo x="0" y="3859"/>
                <wp:lineTo x="0" y="3885"/>
                <wp:lineTo x="0" y="3911"/>
                <wp:lineTo x="0" y="3937"/>
                <wp:lineTo x="0" y="3963"/>
                <wp:lineTo x="0" y="3989"/>
                <wp:lineTo x="0" y="4015"/>
                <wp:lineTo x="0" y="4041"/>
                <wp:lineTo x="0" y="4067"/>
                <wp:lineTo x="0" y="4092"/>
                <wp:lineTo x="0" y="4118"/>
                <wp:lineTo x="0" y="4144"/>
                <wp:lineTo x="0" y="4170"/>
                <wp:lineTo x="0" y="4196"/>
                <wp:lineTo x="0" y="4222"/>
                <wp:lineTo x="0" y="4248"/>
                <wp:lineTo x="0" y="4274"/>
                <wp:lineTo x="0" y="4300"/>
                <wp:lineTo x="0" y="4326"/>
                <wp:lineTo x="0" y="4352"/>
                <wp:lineTo x="0" y="4378"/>
                <wp:lineTo x="0" y="4404"/>
                <wp:lineTo x="0" y="4430"/>
                <wp:lineTo x="0" y="4456"/>
                <wp:lineTo x="0" y="4481"/>
                <wp:lineTo x="0" y="4507"/>
                <wp:lineTo x="0" y="4533"/>
                <wp:lineTo x="0" y="4559"/>
                <wp:lineTo x="0" y="4585"/>
                <wp:lineTo x="0" y="4611"/>
                <wp:lineTo x="0" y="4637"/>
                <wp:lineTo x="0" y="4663"/>
                <wp:lineTo x="0" y="4689"/>
                <wp:lineTo x="0" y="4715"/>
                <wp:lineTo x="0" y="4741"/>
                <wp:lineTo x="0" y="4767"/>
                <wp:lineTo x="0" y="4793"/>
                <wp:lineTo x="0" y="4819"/>
                <wp:lineTo x="0" y="4844"/>
                <wp:lineTo x="0" y="4870"/>
                <wp:lineTo x="0" y="4896"/>
                <wp:lineTo x="0" y="4922"/>
                <wp:lineTo x="0" y="4948"/>
                <wp:lineTo x="0" y="4974"/>
                <wp:lineTo x="0" y="5000"/>
                <wp:lineTo x="0" y="5026"/>
                <wp:lineTo x="0" y="5052"/>
                <wp:lineTo x="0" y="5078"/>
                <wp:lineTo x="0" y="5103"/>
                <wp:lineTo x="0" y="5129"/>
                <wp:lineTo x="0" y="5155"/>
                <wp:lineTo x="0" y="5181"/>
                <wp:lineTo x="0" y="5207"/>
                <wp:lineTo x="0" y="5232"/>
                <wp:lineTo x="0" y="5258"/>
                <wp:lineTo x="0" y="5284"/>
                <wp:lineTo x="0" y="5310"/>
                <wp:lineTo x="0" y="5336"/>
                <wp:lineTo x="0" y="5362"/>
                <wp:lineTo x="0" y="5388"/>
                <wp:lineTo x="0" y="5414"/>
                <wp:lineTo x="0" y="5440"/>
                <wp:lineTo x="0" y="5466"/>
                <wp:lineTo x="0" y="5492"/>
                <wp:lineTo x="0" y="5518"/>
                <wp:lineTo x="0" y="5544"/>
                <wp:lineTo x="0" y="5570"/>
                <wp:lineTo x="0" y="5595"/>
                <wp:lineTo x="0" y="5621"/>
                <wp:lineTo x="0" y="5647"/>
                <wp:lineTo x="0" y="5673"/>
                <wp:lineTo x="0" y="5699"/>
                <wp:lineTo x="0" y="5725"/>
                <wp:lineTo x="0" y="5751"/>
                <wp:lineTo x="0" y="5777"/>
                <wp:lineTo x="0" y="5803"/>
                <wp:lineTo x="0" y="5829"/>
                <wp:lineTo x="0" y="5855"/>
                <wp:lineTo x="0" y="5881"/>
                <wp:lineTo x="0" y="5907"/>
                <wp:lineTo x="0" y="5933"/>
                <wp:lineTo x="0" y="5958"/>
                <wp:lineTo x="0" y="5984"/>
                <wp:lineTo x="0" y="6010"/>
                <wp:lineTo x="0" y="6036"/>
                <wp:lineTo x="0" y="6062"/>
                <wp:lineTo x="0" y="6088"/>
                <wp:lineTo x="0" y="6114"/>
                <wp:lineTo x="0" y="6140"/>
                <wp:lineTo x="0" y="6166"/>
                <wp:lineTo x="0" y="6192"/>
                <wp:lineTo x="0" y="6218"/>
                <wp:lineTo x="0" y="6244"/>
                <wp:lineTo x="0" y="6270"/>
                <wp:lineTo x="0" y="6296"/>
                <wp:lineTo x="0" y="6322"/>
                <wp:lineTo x="0" y="6347"/>
                <wp:lineTo x="0" y="6372"/>
                <wp:lineTo x="0" y="6398"/>
                <wp:lineTo x="0" y="6424"/>
                <wp:lineTo x="0" y="6450"/>
                <wp:lineTo x="0" y="6476"/>
                <wp:lineTo x="0" y="6502"/>
                <wp:lineTo x="0" y="6528"/>
                <wp:lineTo x="0" y="6554"/>
                <wp:lineTo x="0" y="6580"/>
                <wp:lineTo x="0" y="6606"/>
                <wp:lineTo x="0" y="6632"/>
                <wp:lineTo x="0" y="6658"/>
                <wp:lineTo x="0" y="6684"/>
                <wp:lineTo x="0" y="6709"/>
                <wp:lineTo x="0" y="6735"/>
                <wp:lineTo x="0" y="6761"/>
                <wp:lineTo x="0" y="6787"/>
                <wp:lineTo x="0" y="6813"/>
                <wp:lineTo x="0" y="6839"/>
                <wp:lineTo x="0" y="6865"/>
                <wp:lineTo x="0" y="6891"/>
                <wp:lineTo x="0" y="6917"/>
                <wp:lineTo x="0" y="6943"/>
                <wp:lineTo x="0" y="6969"/>
                <wp:lineTo x="0" y="6995"/>
                <wp:lineTo x="0" y="7021"/>
                <wp:lineTo x="0" y="7047"/>
                <wp:lineTo x="0" y="7072"/>
                <wp:lineTo x="0" y="7098"/>
                <wp:lineTo x="0" y="7124"/>
                <wp:lineTo x="0" y="7150"/>
                <wp:lineTo x="0" y="7176"/>
                <wp:lineTo x="0" y="7202"/>
                <wp:lineTo x="0" y="7228"/>
                <wp:lineTo x="0" y="7254"/>
                <wp:lineTo x="0" y="7280"/>
                <wp:lineTo x="0" y="7306"/>
                <wp:lineTo x="0" y="7332"/>
                <wp:lineTo x="0" y="7358"/>
                <wp:lineTo x="0" y="7384"/>
                <wp:lineTo x="0" y="7410"/>
                <wp:lineTo x="0" y="7436"/>
                <wp:lineTo x="0" y="7461"/>
                <wp:lineTo x="0" y="7487"/>
                <wp:lineTo x="0" y="7513"/>
                <wp:lineTo x="0" y="7539"/>
                <wp:lineTo x="0" y="7565"/>
                <wp:lineTo x="0" y="7591"/>
                <wp:lineTo x="0" y="7617"/>
                <wp:lineTo x="0" y="7642"/>
                <wp:lineTo x="0" y="7668"/>
                <wp:lineTo x="0" y="7694"/>
                <wp:lineTo x="0" y="7720"/>
                <wp:lineTo x="0" y="7746"/>
                <wp:lineTo x="0" y="7772"/>
                <wp:lineTo x="0" y="7798"/>
                <wp:lineTo x="0" y="7823"/>
                <wp:lineTo x="0" y="7849"/>
                <wp:lineTo x="0" y="7875"/>
                <wp:lineTo x="0" y="7901"/>
                <wp:lineTo x="0" y="7927"/>
                <wp:lineTo x="0" y="7953"/>
                <wp:lineTo x="0" y="7979"/>
                <wp:lineTo x="0" y="8005"/>
                <wp:lineTo x="0" y="8031"/>
                <wp:lineTo x="0" y="8057"/>
                <wp:lineTo x="0" y="8083"/>
                <wp:lineTo x="0" y="8109"/>
                <wp:lineTo x="0" y="8135"/>
                <wp:lineTo x="0" y="8161"/>
                <wp:lineTo x="0" y="8186"/>
                <wp:lineTo x="0" y="8212"/>
                <wp:lineTo x="0" y="8238"/>
                <wp:lineTo x="0" y="8264"/>
                <wp:lineTo x="0" y="8290"/>
                <wp:lineTo x="0" y="8316"/>
                <wp:lineTo x="0" y="8342"/>
                <wp:lineTo x="0" y="8368"/>
                <wp:lineTo x="0" y="8394"/>
                <wp:lineTo x="0" y="8420"/>
                <wp:lineTo x="0" y="8446"/>
                <wp:lineTo x="0" y="8472"/>
                <wp:lineTo x="0" y="8498"/>
                <wp:lineTo x="0" y="8524"/>
                <wp:lineTo x="0" y="8550"/>
                <wp:lineTo x="0" y="8575"/>
                <wp:lineTo x="0" y="8601"/>
                <wp:lineTo x="0" y="8627"/>
                <wp:lineTo x="0" y="8653"/>
                <wp:lineTo x="0" y="8679"/>
                <wp:lineTo x="0" y="8705"/>
                <wp:lineTo x="0" y="8731"/>
                <wp:lineTo x="0" y="8757"/>
                <wp:lineTo x="0" y="8783"/>
                <wp:lineTo x="0" y="8809"/>
                <wp:lineTo x="0" y="8835"/>
                <wp:lineTo x="0" y="8861"/>
                <wp:lineTo x="0" y="8887"/>
                <wp:lineTo x="0" y="8912"/>
                <wp:lineTo x="0" y="8937"/>
                <wp:lineTo x="0" y="8963"/>
                <wp:lineTo x="0" y="8989"/>
                <wp:lineTo x="0" y="9015"/>
                <wp:lineTo x="0" y="9041"/>
                <wp:lineTo x="0" y="9067"/>
                <wp:lineTo x="0" y="9093"/>
                <wp:lineTo x="0" y="9119"/>
                <wp:lineTo x="0" y="9145"/>
                <wp:lineTo x="0" y="9171"/>
                <wp:lineTo x="0" y="9197"/>
                <wp:lineTo x="0" y="9223"/>
                <wp:lineTo x="0" y="9249"/>
                <wp:lineTo x="0" y="9275"/>
                <wp:lineTo x="0" y="9301"/>
                <wp:lineTo x="0" y="9326"/>
                <wp:lineTo x="0" y="9352"/>
                <wp:lineTo x="0" y="9378"/>
                <wp:lineTo x="0" y="9404"/>
                <wp:lineTo x="0" y="9430"/>
                <wp:lineTo x="0" y="9456"/>
                <wp:lineTo x="0" y="9482"/>
                <wp:lineTo x="0" y="9508"/>
                <wp:lineTo x="0" y="9534"/>
                <wp:lineTo x="0" y="9560"/>
                <wp:lineTo x="0" y="9586"/>
                <wp:lineTo x="0" y="9612"/>
                <wp:lineTo x="0" y="9638"/>
                <wp:lineTo x="0" y="9664"/>
                <wp:lineTo x="0" y="9689"/>
                <wp:lineTo x="0" y="9715"/>
                <wp:lineTo x="0" y="9741"/>
                <wp:lineTo x="0" y="9767"/>
                <wp:lineTo x="0" y="9793"/>
                <wp:lineTo x="0" y="9819"/>
                <wp:lineTo x="0" y="9845"/>
                <wp:lineTo x="0" y="9871"/>
                <wp:lineTo x="0" y="9897"/>
                <wp:lineTo x="0" y="9923"/>
                <wp:lineTo x="0" y="9949"/>
                <wp:lineTo x="0" y="9975"/>
                <wp:lineTo x="0" y="10001"/>
                <wp:lineTo x="0" y="10027"/>
                <wp:lineTo x="0" y="10052"/>
                <wp:lineTo x="0" y="10078"/>
                <wp:lineTo x="0" y="10104"/>
                <wp:lineTo x="0" y="10130"/>
                <wp:lineTo x="0" y="10156"/>
                <wp:lineTo x="0" y="10181"/>
                <wp:lineTo x="0" y="10207"/>
                <wp:lineTo x="0" y="10233"/>
                <wp:lineTo x="0" y="10259"/>
                <wp:lineTo x="0" y="10285"/>
                <wp:lineTo x="0" y="10311"/>
                <wp:lineTo x="0" y="10337"/>
                <wp:lineTo x="0" y="10363"/>
                <wp:lineTo x="0" y="10389"/>
                <wp:lineTo x="0" y="10415"/>
                <wp:lineTo x="0" y="10440"/>
                <wp:lineTo x="0" y="10466"/>
                <wp:lineTo x="0" y="10492"/>
                <wp:lineTo x="0" y="10518"/>
                <wp:lineTo x="0" y="10544"/>
                <wp:lineTo x="0" y="10570"/>
                <wp:lineTo x="0" y="10596"/>
                <wp:lineTo x="0" y="10622"/>
                <wp:lineTo x="0" y="10648"/>
                <wp:lineTo x="0" y="10674"/>
                <wp:lineTo x="0" y="10700"/>
                <wp:lineTo x="0" y="10726"/>
                <wp:lineTo x="0" y="10752"/>
                <wp:lineTo x="0" y="10778"/>
                <wp:lineTo x="0" y="10803"/>
                <wp:lineTo x="0" y="10829"/>
                <wp:lineTo x="0" y="10855"/>
                <wp:lineTo x="0" y="10881"/>
                <wp:lineTo x="0" y="10907"/>
                <wp:lineTo x="0" y="10933"/>
                <wp:lineTo x="0" y="10959"/>
                <wp:lineTo x="0" y="10985"/>
                <wp:lineTo x="0" y="11011"/>
                <wp:lineTo x="0" y="11037"/>
                <wp:lineTo x="0" y="11063"/>
                <wp:lineTo x="0" y="11089"/>
                <wp:lineTo x="0" y="11115"/>
                <wp:lineTo x="0" y="11141"/>
                <wp:lineTo x="0" y="11166"/>
                <wp:lineTo x="0" y="11192"/>
                <wp:lineTo x="0" y="11218"/>
                <wp:lineTo x="0" y="11244"/>
                <wp:lineTo x="0" y="11270"/>
                <wp:lineTo x="0" y="11296"/>
                <wp:lineTo x="0" y="11322"/>
                <wp:lineTo x="0" y="11348"/>
                <wp:lineTo x="0" y="11374"/>
                <wp:lineTo x="0" y="11400"/>
                <wp:lineTo x="0" y="11426"/>
                <wp:lineTo x="0" y="11451"/>
                <wp:lineTo x="0" y="11477"/>
                <wp:lineTo x="0" y="11503"/>
                <wp:lineTo x="0" y="11529"/>
                <wp:lineTo x="0" y="11554"/>
                <wp:lineTo x="0" y="11580"/>
                <wp:lineTo x="0" y="11606"/>
                <wp:lineTo x="0" y="11632"/>
                <wp:lineTo x="0" y="11658"/>
                <wp:lineTo x="0" y="11684"/>
                <wp:lineTo x="0" y="11710"/>
                <wp:lineTo x="0" y="11736"/>
                <wp:lineTo x="0" y="11762"/>
                <wp:lineTo x="0" y="11788"/>
                <wp:lineTo x="0" y="11814"/>
                <wp:lineTo x="0" y="11840"/>
                <wp:lineTo x="0" y="11866"/>
                <wp:lineTo x="0" y="11892"/>
                <wp:lineTo x="0" y="11917"/>
                <wp:lineTo x="0" y="11943"/>
                <wp:lineTo x="0" y="11969"/>
                <wp:lineTo x="0" y="11995"/>
                <wp:lineTo x="0" y="12021"/>
                <wp:lineTo x="0" y="12047"/>
                <wp:lineTo x="0" y="12073"/>
                <wp:lineTo x="0" y="12099"/>
                <wp:lineTo x="0" y="12125"/>
                <wp:lineTo x="0" y="12151"/>
                <wp:lineTo x="0" y="12177"/>
                <wp:lineTo x="0" y="12203"/>
                <wp:lineTo x="0" y="12229"/>
                <wp:lineTo x="0" y="12255"/>
                <wp:lineTo x="0" y="12280"/>
                <wp:lineTo x="0" y="12306"/>
                <wp:lineTo x="0" y="12332"/>
                <wp:lineTo x="0" y="12358"/>
                <wp:lineTo x="0" y="12384"/>
                <wp:lineTo x="0" y="12410"/>
                <wp:lineTo x="0" y="12436"/>
                <wp:lineTo x="0" y="12462"/>
                <wp:lineTo x="0" y="12488"/>
                <wp:lineTo x="0" y="12514"/>
                <wp:lineTo x="0" y="12540"/>
                <wp:lineTo x="0" y="12566"/>
                <wp:lineTo x="0" y="12592"/>
                <wp:lineTo x="0" y="12618"/>
                <wp:lineTo x="0" y="12644"/>
                <wp:lineTo x="0" y="12669"/>
                <wp:lineTo x="0" y="12695"/>
                <wp:lineTo x="0" y="12720"/>
                <wp:lineTo x="0" y="12746"/>
                <wp:lineTo x="0" y="12772"/>
                <wp:lineTo x="0" y="12798"/>
                <wp:lineTo x="0" y="12824"/>
                <wp:lineTo x="0" y="12850"/>
                <wp:lineTo x="0" y="12876"/>
                <wp:lineTo x="0" y="12902"/>
                <wp:lineTo x="0" y="12928"/>
                <wp:lineTo x="0" y="12954"/>
                <wp:lineTo x="0" y="12980"/>
                <wp:lineTo x="0" y="13006"/>
                <wp:lineTo x="0" y="13031"/>
                <wp:lineTo x="0" y="13057"/>
                <wp:lineTo x="0" y="13083"/>
                <wp:lineTo x="0" y="13109"/>
                <wp:lineTo x="0" y="13135"/>
                <wp:lineTo x="0" y="13161"/>
                <wp:lineTo x="0" y="13187"/>
                <wp:lineTo x="0" y="13213"/>
                <wp:lineTo x="0" y="13239"/>
                <wp:lineTo x="0" y="13265"/>
                <wp:lineTo x="0" y="13291"/>
                <wp:lineTo x="0" y="13317"/>
                <wp:lineTo x="0" y="13343"/>
                <wp:lineTo x="0" y="13369"/>
                <wp:lineTo x="0" y="13395"/>
                <wp:lineTo x="0" y="13420"/>
                <wp:lineTo x="0" y="13446"/>
                <wp:lineTo x="0" y="13472"/>
                <wp:lineTo x="0" y="13498"/>
                <wp:lineTo x="0" y="13524"/>
                <wp:lineTo x="0" y="13550"/>
                <wp:lineTo x="0" y="13576"/>
                <wp:lineTo x="0" y="13602"/>
                <wp:lineTo x="0" y="13628"/>
                <wp:lineTo x="0" y="13654"/>
                <wp:lineTo x="0" y="13680"/>
                <wp:lineTo x="0" y="13706"/>
                <wp:lineTo x="0" y="13732"/>
                <wp:lineTo x="0" y="13758"/>
                <wp:lineTo x="0" y="13783"/>
                <wp:lineTo x="0" y="13809"/>
                <wp:lineTo x="0" y="13835"/>
                <wp:lineTo x="0" y="13861"/>
                <wp:lineTo x="0" y="13887"/>
                <wp:lineTo x="0" y="13913"/>
                <wp:lineTo x="0" y="13939"/>
                <wp:lineTo x="0" y="13965"/>
                <wp:lineTo x="0" y="13990"/>
                <wp:lineTo x="0" y="14016"/>
                <wp:lineTo x="0" y="14042"/>
                <wp:lineTo x="0" y="14068"/>
                <wp:lineTo x="0" y="14094"/>
                <wp:lineTo x="0" y="14120"/>
                <wp:lineTo x="0" y="14145"/>
                <wp:lineTo x="0" y="14171"/>
                <wp:lineTo x="0" y="14197"/>
                <wp:lineTo x="0" y="14223"/>
                <wp:lineTo x="0" y="14249"/>
                <wp:lineTo x="0" y="14275"/>
                <wp:lineTo x="0" y="14301"/>
                <wp:lineTo x="0" y="14327"/>
                <wp:lineTo x="0" y="14353"/>
                <wp:lineTo x="0" y="14379"/>
                <wp:lineTo x="0" y="14405"/>
                <wp:lineTo x="0" y="14431"/>
                <wp:lineTo x="0" y="14457"/>
                <wp:lineTo x="0" y="14483"/>
                <wp:lineTo x="0" y="14509"/>
                <wp:lineTo x="0" y="14534"/>
                <wp:lineTo x="0" y="14560"/>
                <wp:lineTo x="0" y="14586"/>
                <wp:lineTo x="0" y="14612"/>
                <wp:lineTo x="0" y="14638"/>
                <wp:lineTo x="0" y="14664"/>
                <wp:lineTo x="0" y="14690"/>
                <wp:lineTo x="0" y="14716"/>
                <wp:lineTo x="0" y="14742"/>
                <wp:lineTo x="0" y="14768"/>
                <wp:lineTo x="0" y="14794"/>
                <wp:lineTo x="0" y="14820"/>
                <wp:lineTo x="0" y="14846"/>
                <wp:lineTo x="0" y="14872"/>
                <wp:lineTo x="0" y="14897"/>
                <wp:lineTo x="0" y="14923"/>
                <wp:lineTo x="0" y="14949"/>
                <wp:lineTo x="0" y="14975"/>
                <wp:lineTo x="0" y="15001"/>
                <wp:lineTo x="0" y="15027"/>
                <wp:lineTo x="0" y="15053"/>
                <wp:lineTo x="0" y="15079"/>
                <wp:lineTo x="0" y="15105"/>
                <wp:lineTo x="0" y="15131"/>
                <wp:lineTo x="0" y="15157"/>
                <wp:lineTo x="0" y="15183"/>
                <wp:lineTo x="0" y="15209"/>
                <wp:lineTo x="0" y="15235"/>
                <wp:lineTo x="0" y="15259"/>
                <wp:lineTo x="0" y="15285"/>
                <wp:lineTo x="0" y="15311"/>
                <wp:lineTo x="0" y="15337"/>
                <wp:lineTo x="0" y="15363"/>
                <wp:lineTo x="0" y="15389"/>
                <wp:lineTo x="0" y="15415"/>
                <wp:lineTo x="0" y="15441"/>
                <wp:lineTo x="0" y="15467"/>
                <wp:lineTo x="0" y="15493"/>
                <wp:lineTo x="0" y="15519"/>
                <wp:lineTo x="0" y="15545"/>
                <wp:lineTo x="0" y="15571"/>
                <wp:lineTo x="0" y="15597"/>
                <wp:lineTo x="0" y="15623"/>
                <wp:lineTo x="0" y="15648"/>
                <wp:lineTo x="0" y="15674"/>
                <wp:lineTo x="0" y="15700"/>
                <wp:lineTo x="0" y="15726"/>
                <wp:lineTo x="0" y="15752"/>
                <wp:lineTo x="0" y="15778"/>
                <wp:lineTo x="0" y="15804"/>
                <wp:lineTo x="0" y="15830"/>
                <wp:lineTo x="0" y="15856"/>
                <wp:lineTo x="0" y="15882"/>
                <wp:lineTo x="0" y="15908"/>
                <wp:lineTo x="0" y="15934"/>
                <wp:lineTo x="0" y="15960"/>
                <wp:lineTo x="0" y="15986"/>
                <wp:lineTo x="0" y="16011"/>
                <wp:lineTo x="0" y="16037"/>
                <wp:lineTo x="0" y="16063"/>
                <wp:lineTo x="0" y="16089"/>
                <wp:lineTo x="0" y="16115"/>
                <wp:lineTo x="0" y="16141"/>
                <wp:lineTo x="0" y="16167"/>
                <wp:lineTo x="0" y="16193"/>
                <wp:lineTo x="0" y="16219"/>
                <wp:lineTo x="0" y="16245"/>
                <wp:lineTo x="0" y="16271"/>
                <wp:lineTo x="0" y="16297"/>
                <wp:lineTo x="0" y="16323"/>
                <wp:lineTo x="0" y="16349"/>
                <wp:lineTo x="0" y="16374"/>
                <wp:lineTo x="0" y="16400"/>
                <wp:lineTo x="0" y="16426"/>
                <wp:lineTo x="0" y="16452"/>
                <wp:lineTo x="0" y="16478"/>
                <wp:lineTo x="0" y="16504"/>
                <wp:lineTo x="0" y="16529"/>
                <wp:lineTo x="0" y="16555"/>
                <wp:lineTo x="0" y="16581"/>
                <wp:lineTo x="0" y="16607"/>
                <wp:lineTo x="0" y="16633"/>
                <wp:lineTo x="0" y="16659"/>
                <wp:lineTo x="0" y="16685"/>
                <wp:lineTo x="0" y="16711"/>
                <wp:lineTo x="0" y="16737"/>
                <wp:lineTo x="0" y="16762"/>
                <wp:lineTo x="0" y="16788"/>
                <wp:lineTo x="0" y="16814"/>
                <wp:lineTo x="0" y="16840"/>
                <wp:lineTo x="0" y="16866"/>
                <wp:lineTo x="0" y="16892"/>
                <wp:lineTo x="0" y="16918"/>
                <wp:lineTo x="0" y="16944"/>
                <wp:lineTo x="0" y="16970"/>
                <wp:lineTo x="0" y="16996"/>
                <wp:lineTo x="0" y="17022"/>
                <wp:lineTo x="0" y="17048"/>
                <wp:lineTo x="0" y="17074"/>
                <wp:lineTo x="0" y="17100"/>
                <wp:lineTo x="0" y="17125"/>
                <wp:lineTo x="0" y="17151"/>
                <wp:lineTo x="0" y="17177"/>
                <wp:lineTo x="0" y="17203"/>
                <wp:lineTo x="0" y="17229"/>
                <wp:lineTo x="0" y="17255"/>
                <wp:lineTo x="0" y="17281"/>
                <wp:lineTo x="0" y="17307"/>
                <wp:lineTo x="0" y="17333"/>
                <wp:lineTo x="0" y="17359"/>
                <wp:lineTo x="0" y="17385"/>
                <wp:lineTo x="0" y="17411"/>
                <wp:lineTo x="0" y="17437"/>
                <wp:lineTo x="0" y="17463"/>
                <wp:lineTo x="0" y="17489"/>
                <wp:lineTo x="0" y="17514"/>
                <wp:lineTo x="0" y="17540"/>
                <wp:lineTo x="0" y="17566"/>
                <wp:lineTo x="0" y="17592"/>
                <wp:lineTo x="0" y="17618"/>
                <wp:lineTo x="0" y="17644"/>
                <wp:lineTo x="0" y="17670"/>
                <wp:lineTo x="0" y="17696"/>
                <wp:lineTo x="0" y="17722"/>
                <wp:lineTo x="0" y="17748"/>
                <wp:lineTo x="0" y="17774"/>
                <wp:lineTo x="0" y="17799"/>
                <wp:lineTo x="0" y="17825"/>
                <wp:lineTo x="0" y="17851"/>
                <wp:lineTo x="0" y="17876"/>
                <wp:lineTo x="0" y="17902"/>
                <wp:lineTo x="0" y="17928"/>
                <wp:lineTo x="0" y="17954"/>
                <wp:lineTo x="0" y="17980"/>
                <wp:lineTo x="0" y="18006"/>
                <wp:lineTo x="0" y="18032"/>
                <wp:lineTo x="0" y="18058"/>
                <wp:lineTo x="0" y="18084"/>
                <wp:lineTo x="0" y="18110"/>
                <wp:lineTo x="0" y="18136"/>
                <wp:lineTo x="0" y="18162"/>
                <wp:lineTo x="0" y="18188"/>
                <wp:lineTo x="0" y="18214"/>
                <wp:lineTo x="0" y="18239"/>
                <wp:lineTo x="0" y="18265"/>
                <wp:lineTo x="0" y="18291"/>
                <wp:lineTo x="0" y="18317"/>
                <wp:lineTo x="0" y="18343"/>
                <wp:lineTo x="0" y="18369"/>
                <wp:lineTo x="0" y="18395"/>
                <wp:lineTo x="0" y="18421"/>
                <wp:lineTo x="0" y="18447"/>
                <wp:lineTo x="0" y="18473"/>
                <wp:lineTo x="0" y="18499"/>
                <wp:lineTo x="0" y="18525"/>
                <wp:lineTo x="0" y="18551"/>
                <wp:lineTo x="0" y="18577"/>
                <wp:lineTo x="0" y="18603"/>
                <wp:lineTo x="0" y="18628"/>
                <wp:lineTo x="0" y="18654"/>
                <wp:lineTo x="0" y="18680"/>
                <wp:lineTo x="0" y="18706"/>
                <wp:lineTo x="0" y="18732"/>
                <wp:lineTo x="0" y="18758"/>
                <wp:lineTo x="0" y="18784"/>
                <wp:lineTo x="0" y="18810"/>
                <wp:lineTo x="0" y="18836"/>
                <wp:lineTo x="0" y="18862"/>
                <wp:lineTo x="0" y="18888"/>
                <wp:lineTo x="0" y="18914"/>
                <wp:lineTo x="0" y="18940"/>
                <wp:lineTo x="0" y="18966"/>
                <wp:lineTo x="0" y="18991"/>
                <wp:lineTo x="0" y="19017"/>
                <wp:lineTo x="0" y="19043"/>
                <wp:lineTo x="0" y="19068"/>
                <wp:lineTo x="0" y="19094"/>
                <wp:lineTo x="0" y="19120"/>
                <wp:lineTo x="0" y="19146"/>
                <wp:lineTo x="0" y="19172"/>
                <wp:lineTo x="0" y="19198"/>
                <wp:lineTo x="0" y="19224"/>
                <wp:lineTo x="0" y="19250"/>
                <wp:lineTo x="0" y="19276"/>
                <wp:lineTo x="0" y="19302"/>
                <wp:lineTo x="0" y="19328"/>
                <wp:lineTo x="0" y="19353"/>
                <wp:lineTo x="0" y="19379"/>
                <wp:lineTo x="0" y="19405"/>
                <wp:lineTo x="0" y="19431"/>
                <wp:lineTo x="0" y="19457"/>
                <wp:lineTo x="0" y="19483"/>
                <wp:lineTo x="0" y="19509"/>
                <wp:lineTo x="0" y="19535"/>
                <wp:lineTo x="0" y="19561"/>
                <wp:lineTo x="0" y="19587"/>
                <wp:lineTo x="0" y="19613"/>
                <wp:lineTo x="0" y="19639"/>
                <wp:lineTo x="0" y="19665"/>
                <wp:lineTo x="0" y="19691"/>
                <wp:lineTo x="0" y="19717"/>
                <wp:lineTo x="0" y="19742"/>
                <wp:lineTo x="0" y="19768"/>
                <wp:lineTo x="0" y="19794"/>
                <wp:lineTo x="0" y="19820"/>
                <wp:lineTo x="0" y="19846"/>
                <wp:lineTo x="0" y="19872"/>
                <wp:lineTo x="0" y="19898"/>
                <wp:lineTo x="0" y="19924"/>
                <wp:lineTo x="0" y="19950"/>
                <wp:lineTo x="0" y="19976"/>
                <wp:lineTo x="0" y="20002"/>
                <wp:lineTo x="0" y="20028"/>
                <wp:lineTo x="0" y="20054"/>
                <wp:lineTo x="0" y="20080"/>
                <wp:lineTo x="0" y="20105"/>
                <wp:lineTo x="0" y="20131"/>
                <wp:lineTo x="0" y="20157"/>
                <wp:lineTo x="0" y="20183"/>
                <wp:lineTo x="0" y="20209"/>
                <wp:lineTo x="0" y="20235"/>
                <wp:lineTo x="0" y="20261"/>
                <wp:lineTo x="0" y="20287"/>
                <wp:lineTo x="0" y="20313"/>
                <wp:lineTo x="0" y="20338"/>
                <wp:lineTo x="0" y="20364"/>
                <wp:lineTo x="0" y="20390"/>
                <wp:lineTo x="0" y="20416"/>
                <wp:lineTo x="0" y="20442"/>
                <wp:lineTo x="0" y="20467"/>
                <wp:lineTo x="0" y="20493"/>
                <wp:lineTo x="0" y="20519"/>
                <wp:lineTo x="0" y="20545"/>
                <wp:lineTo x="0" y="20571"/>
                <wp:lineTo x="0" y="20597"/>
                <wp:lineTo x="0" y="20623"/>
                <wp:lineTo x="0" y="20649"/>
                <wp:lineTo x="0" y="20675"/>
                <wp:lineTo x="0" y="20701"/>
                <wp:lineTo x="0" y="20727"/>
                <wp:lineTo x="0" y="20753"/>
                <wp:lineTo x="0" y="20779"/>
                <wp:lineTo x="0" y="20805"/>
                <wp:lineTo x="0" y="20831"/>
                <wp:lineTo x="0" y="20856"/>
                <wp:lineTo x="0" y="20882"/>
                <wp:lineTo x="0" y="20908"/>
                <wp:lineTo x="0" y="20934"/>
                <wp:lineTo x="0" y="20960"/>
                <wp:lineTo x="0" y="20986"/>
                <wp:lineTo x="0" y="21012"/>
                <wp:lineTo x="0" y="21038"/>
                <wp:lineTo x="0" y="21064"/>
                <wp:lineTo x="0" y="21090"/>
                <wp:lineTo x="0" y="21116"/>
                <wp:lineTo x="0" y="21142"/>
                <wp:lineTo x="0" y="21168"/>
                <wp:lineTo x="0" y="21194"/>
                <wp:lineTo x="0" y="21219"/>
                <wp:lineTo x="0" y="21245"/>
                <wp:lineTo x="0" y="21271"/>
                <wp:lineTo x="0" y="21297"/>
                <wp:lineTo x="0" y="21323"/>
                <wp:lineTo x="0" y="21349"/>
                <wp:lineTo x="0" y="21375"/>
                <wp:lineTo x="0" y="21401"/>
                <wp:lineTo x="0" y="21427"/>
                <wp:lineTo x="0" y="21453"/>
                <wp:lineTo x="0" y="21479"/>
                <wp:lineTo x="0" y="21505"/>
                <wp:lineTo x="0" y="21531"/>
                <wp:lineTo x="21563" y="21531"/>
                <wp:lineTo x="21563" y="21505"/>
                <wp:lineTo x="21563" y="21479"/>
                <wp:lineTo x="21563" y="21453"/>
                <wp:lineTo x="21563" y="21427"/>
                <wp:lineTo x="21563" y="21401"/>
                <wp:lineTo x="21563" y="21375"/>
                <wp:lineTo x="21563" y="21349"/>
                <wp:lineTo x="21563" y="21323"/>
                <wp:lineTo x="21563" y="21297"/>
                <wp:lineTo x="21563" y="21271"/>
                <wp:lineTo x="21563" y="21245"/>
                <wp:lineTo x="21563" y="21219"/>
                <wp:lineTo x="21563" y="21194"/>
                <wp:lineTo x="21563" y="21168"/>
                <wp:lineTo x="21563" y="21142"/>
                <wp:lineTo x="21563" y="21116"/>
                <wp:lineTo x="21563" y="21090"/>
                <wp:lineTo x="21563" y="21064"/>
                <wp:lineTo x="21563" y="21038"/>
                <wp:lineTo x="21563" y="21012"/>
                <wp:lineTo x="21563" y="20986"/>
                <wp:lineTo x="21563" y="20960"/>
                <wp:lineTo x="21563" y="20934"/>
                <wp:lineTo x="21563" y="20908"/>
                <wp:lineTo x="21563" y="20882"/>
                <wp:lineTo x="21563" y="20856"/>
                <wp:lineTo x="21563" y="20831"/>
                <wp:lineTo x="21563" y="20805"/>
                <wp:lineTo x="21563" y="20779"/>
                <wp:lineTo x="21563" y="20753"/>
                <wp:lineTo x="21563" y="20727"/>
                <wp:lineTo x="21563" y="20701"/>
                <wp:lineTo x="21563" y="20675"/>
                <wp:lineTo x="21563" y="20649"/>
                <wp:lineTo x="21563" y="20623"/>
                <wp:lineTo x="21563" y="20597"/>
                <wp:lineTo x="21563" y="20571"/>
                <wp:lineTo x="21563" y="20545"/>
                <wp:lineTo x="21563" y="20519"/>
                <wp:lineTo x="21563" y="20493"/>
                <wp:lineTo x="21563" y="20467"/>
                <wp:lineTo x="21563" y="20442"/>
                <wp:lineTo x="21563" y="20416"/>
                <wp:lineTo x="21563" y="20390"/>
                <wp:lineTo x="21563" y="20364"/>
                <wp:lineTo x="21563" y="20338"/>
                <wp:lineTo x="21563" y="20313"/>
                <wp:lineTo x="21563" y="20287"/>
                <wp:lineTo x="21563" y="20261"/>
                <wp:lineTo x="21563" y="20235"/>
                <wp:lineTo x="21563" y="20209"/>
                <wp:lineTo x="21563" y="20183"/>
                <wp:lineTo x="21563" y="20157"/>
                <wp:lineTo x="21563" y="20131"/>
                <wp:lineTo x="21563" y="20105"/>
                <wp:lineTo x="21563" y="20080"/>
                <wp:lineTo x="21563" y="20054"/>
                <wp:lineTo x="21563" y="20028"/>
                <wp:lineTo x="21563" y="20002"/>
                <wp:lineTo x="21563" y="19976"/>
                <wp:lineTo x="21563" y="19950"/>
                <wp:lineTo x="21563" y="19924"/>
                <wp:lineTo x="21563" y="19898"/>
                <wp:lineTo x="21563" y="19872"/>
                <wp:lineTo x="21563" y="19846"/>
                <wp:lineTo x="21563" y="19820"/>
                <wp:lineTo x="21563" y="19794"/>
                <wp:lineTo x="21563" y="19768"/>
                <wp:lineTo x="21563" y="19742"/>
                <wp:lineTo x="21563" y="19717"/>
                <wp:lineTo x="21563" y="19691"/>
                <wp:lineTo x="21563" y="19665"/>
                <wp:lineTo x="21563" y="19639"/>
                <wp:lineTo x="21563" y="19613"/>
                <wp:lineTo x="21563" y="19587"/>
                <wp:lineTo x="21563" y="19561"/>
                <wp:lineTo x="21563" y="19535"/>
                <wp:lineTo x="21563" y="19509"/>
                <wp:lineTo x="21563" y="19483"/>
                <wp:lineTo x="21563" y="19457"/>
                <wp:lineTo x="21563" y="19431"/>
                <wp:lineTo x="21563" y="19405"/>
                <wp:lineTo x="21563" y="19379"/>
                <wp:lineTo x="21563" y="19353"/>
                <wp:lineTo x="21563" y="19328"/>
                <wp:lineTo x="21563" y="19302"/>
                <wp:lineTo x="21563" y="19276"/>
                <wp:lineTo x="21563" y="19250"/>
                <wp:lineTo x="21563" y="19224"/>
                <wp:lineTo x="21563" y="19198"/>
                <wp:lineTo x="21563" y="19172"/>
                <wp:lineTo x="21563" y="19146"/>
                <wp:lineTo x="21563" y="19120"/>
                <wp:lineTo x="21563" y="19094"/>
                <wp:lineTo x="21563" y="19068"/>
                <wp:lineTo x="21563" y="19043"/>
                <wp:lineTo x="21563" y="19017"/>
                <wp:lineTo x="21563" y="18991"/>
                <wp:lineTo x="21563" y="18966"/>
                <wp:lineTo x="21563" y="18940"/>
                <wp:lineTo x="21563" y="18914"/>
                <wp:lineTo x="21563" y="18888"/>
                <wp:lineTo x="21563" y="18862"/>
                <wp:lineTo x="21563" y="18836"/>
                <wp:lineTo x="21563" y="18810"/>
                <wp:lineTo x="21563" y="18784"/>
                <wp:lineTo x="21563" y="18758"/>
                <wp:lineTo x="21563" y="18732"/>
                <wp:lineTo x="21563" y="18706"/>
                <wp:lineTo x="21563" y="18680"/>
                <wp:lineTo x="21563" y="18654"/>
                <wp:lineTo x="21563" y="18628"/>
                <wp:lineTo x="21563" y="18603"/>
                <wp:lineTo x="21563" y="18577"/>
                <wp:lineTo x="21563" y="18551"/>
                <wp:lineTo x="21563" y="18525"/>
                <wp:lineTo x="21563" y="18499"/>
                <wp:lineTo x="21563" y="18473"/>
                <wp:lineTo x="21563" y="18447"/>
                <wp:lineTo x="21563" y="18421"/>
                <wp:lineTo x="21563" y="18395"/>
                <wp:lineTo x="21563" y="18369"/>
                <wp:lineTo x="21563" y="18343"/>
                <wp:lineTo x="21563" y="18317"/>
                <wp:lineTo x="21563" y="18291"/>
                <wp:lineTo x="21563" y="18265"/>
                <wp:lineTo x="21563" y="18239"/>
                <wp:lineTo x="21563" y="18214"/>
                <wp:lineTo x="21563" y="18188"/>
                <wp:lineTo x="21563" y="18162"/>
                <wp:lineTo x="21563" y="18136"/>
                <wp:lineTo x="21563" y="18110"/>
                <wp:lineTo x="21563" y="18084"/>
                <wp:lineTo x="21563" y="18058"/>
                <wp:lineTo x="21563" y="18032"/>
                <wp:lineTo x="21563" y="18006"/>
                <wp:lineTo x="21563" y="17980"/>
                <wp:lineTo x="21563" y="17954"/>
                <wp:lineTo x="21563" y="17928"/>
                <wp:lineTo x="21563" y="17902"/>
                <wp:lineTo x="21563" y="17876"/>
                <wp:lineTo x="21563" y="17851"/>
                <wp:lineTo x="21563" y="17825"/>
                <wp:lineTo x="21563" y="17799"/>
                <wp:lineTo x="21563" y="17774"/>
                <wp:lineTo x="21563" y="17748"/>
                <wp:lineTo x="21563" y="17722"/>
                <wp:lineTo x="21563" y="17696"/>
                <wp:lineTo x="21563" y="17670"/>
                <wp:lineTo x="21563" y="17644"/>
                <wp:lineTo x="21563" y="17618"/>
                <wp:lineTo x="21563" y="17592"/>
                <wp:lineTo x="21563" y="17566"/>
                <wp:lineTo x="21563" y="17540"/>
                <wp:lineTo x="21563" y="17514"/>
                <wp:lineTo x="21563" y="17489"/>
                <wp:lineTo x="21563" y="17463"/>
                <wp:lineTo x="21563" y="17437"/>
                <wp:lineTo x="21563" y="17411"/>
                <wp:lineTo x="21563" y="17385"/>
                <wp:lineTo x="21563" y="17359"/>
                <wp:lineTo x="21563" y="17333"/>
                <wp:lineTo x="21563" y="17307"/>
                <wp:lineTo x="21563" y="17281"/>
                <wp:lineTo x="21563" y="17255"/>
                <wp:lineTo x="21563" y="17229"/>
                <wp:lineTo x="21563" y="17203"/>
                <wp:lineTo x="21563" y="17177"/>
                <wp:lineTo x="21563" y="17151"/>
                <wp:lineTo x="21563" y="17125"/>
                <wp:lineTo x="21563" y="17100"/>
                <wp:lineTo x="21563" y="17074"/>
                <wp:lineTo x="21563" y="17048"/>
                <wp:lineTo x="21563" y="17022"/>
                <wp:lineTo x="21563" y="16996"/>
                <wp:lineTo x="21563" y="16970"/>
                <wp:lineTo x="21563" y="16944"/>
                <wp:lineTo x="21563" y="16918"/>
                <wp:lineTo x="21563" y="16892"/>
                <wp:lineTo x="21563" y="16866"/>
                <wp:lineTo x="21563" y="16840"/>
                <wp:lineTo x="21563" y="16814"/>
                <wp:lineTo x="21563" y="16788"/>
                <wp:lineTo x="21563" y="16762"/>
                <wp:lineTo x="21563" y="16737"/>
                <wp:lineTo x="21563" y="16711"/>
                <wp:lineTo x="21563" y="16685"/>
                <wp:lineTo x="21563" y="16659"/>
                <wp:lineTo x="21563" y="16633"/>
                <wp:lineTo x="21563" y="16607"/>
                <wp:lineTo x="21563" y="16581"/>
                <wp:lineTo x="21563" y="16555"/>
                <wp:lineTo x="21563" y="16529"/>
                <wp:lineTo x="21563" y="16504"/>
                <wp:lineTo x="21563" y="16478"/>
                <wp:lineTo x="21563" y="16452"/>
                <wp:lineTo x="21563" y="16426"/>
                <wp:lineTo x="21563" y="16400"/>
                <wp:lineTo x="21563" y="16374"/>
                <wp:lineTo x="21563" y="16349"/>
                <wp:lineTo x="21563" y="16323"/>
                <wp:lineTo x="21563" y="16297"/>
                <wp:lineTo x="21563" y="16271"/>
                <wp:lineTo x="21563" y="16245"/>
                <wp:lineTo x="21563" y="16219"/>
                <wp:lineTo x="21563" y="16193"/>
                <wp:lineTo x="21563" y="16167"/>
                <wp:lineTo x="21563" y="16141"/>
                <wp:lineTo x="21563" y="16115"/>
                <wp:lineTo x="21563" y="16089"/>
                <wp:lineTo x="21563" y="16063"/>
                <wp:lineTo x="21563" y="16037"/>
                <wp:lineTo x="21563" y="16011"/>
                <wp:lineTo x="21563" y="15986"/>
                <wp:lineTo x="21563" y="15960"/>
                <wp:lineTo x="21563" y="15934"/>
                <wp:lineTo x="21563" y="15908"/>
                <wp:lineTo x="21563" y="15882"/>
                <wp:lineTo x="21563" y="15856"/>
                <wp:lineTo x="21563" y="15830"/>
                <wp:lineTo x="21563" y="15804"/>
                <wp:lineTo x="21563" y="15778"/>
                <wp:lineTo x="21563" y="15752"/>
                <wp:lineTo x="21563" y="15726"/>
                <wp:lineTo x="21563" y="15700"/>
                <wp:lineTo x="21563" y="15674"/>
                <wp:lineTo x="21563" y="15648"/>
                <wp:lineTo x="21563" y="15623"/>
                <wp:lineTo x="21563" y="15597"/>
                <wp:lineTo x="21563" y="15571"/>
                <wp:lineTo x="21563" y="15545"/>
                <wp:lineTo x="21563" y="15519"/>
                <wp:lineTo x="21563" y="15493"/>
                <wp:lineTo x="21563" y="15467"/>
                <wp:lineTo x="21563" y="15441"/>
                <wp:lineTo x="21563" y="15415"/>
                <wp:lineTo x="21563" y="15389"/>
                <wp:lineTo x="21563" y="15363"/>
                <wp:lineTo x="21563" y="15337"/>
                <wp:lineTo x="21563" y="15311"/>
                <wp:lineTo x="21563" y="15285"/>
                <wp:lineTo x="21563" y="15259"/>
                <wp:lineTo x="21563" y="15235"/>
                <wp:lineTo x="21563" y="15209"/>
                <wp:lineTo x="21563" y="15183"/>
                <wp:lineTo x="21563" y="15157"/>
                <wp:lineTo x="21563" y="15131"/>
                <wp:lineTo x="21563" y="15105"/>
                <wp:lineTo x="21563" y="15079"/>
                <wp:lineTo x="21563" y="15053"/>
                <wp:lineTo x="21563" y="15027"/>
                <wp:lineTo x="21563" y="15001"/>
                <wp:lineTo x="21563" y="14975"/>
                <wp:lineTo x="21563" y="14949"/>
                <wp:lineTo x="21563" y="14923"/>
                <wp:lineTo x="21563" y="14897"/>
                <wp:lineTo x="21563" y="14872"/>
                <wp:lineTo x="21563" y="14846"/>
                <wp:lineTo x="21563" y="14820"/>
                <wp:lineTo x="21563" y="14794"/>
                <wp:lineTo x="21563" y="14768"/>
                <wp:lineTo x="21563" y="14742"/>
                <wp:lineTo x="21563" y="14716"/>
                <wp:lineTo x="21563" y="14690"/>
                <wp:lineTo x="21563" y="14664"/>
                <wp:lineTo x="21563" y="14638"/>
                <wp:lineTo x="21563" y="14612"/>
                <wp:lineTo x="21563" y="14586"/>
                <wp:lineTo x="21563" y="14560"/>
                <wp:lineTo x="21563" y="14534"/>
                <wp:lineTo x="21563" y="14509"/>
                <wp:lineTo x="21563" y="14483"/>
                <wp:lineTo x="21563" y="14457"/>
                <wp:lineTo x="21563" y="14431"/>
                <wp:lineTo x="21563" y="14405"/>
                <wp:lineTo x="21563" y="14379"/>
                <wp:lineTo x="21563" y="14353"/>
                <wp:lineTo x="21563" y="14327"/>
                <wp:lineTo x="21563" y="14301"/>
                <wp:lineTo x="21563" y="14275"/>
                <wp:lineTo x="21563" y="14249"/>
                <wp:lineTo x="21563" y="14223"/>
                <wp:lineTo x="21563" y="14197"/>
                <wp:lineTo x="21563" y="14171"/>
                <wp:lineTo x="21563" y="14145"/>
                <wp:lineTo x="21563" y="14120"/>
                <wp:lineTo x="21563" y="14094"/>
                <wp:lineTo x="21563" y="14068"/>
                <wp:lineTo x="21563" y="14042"/>
                <wp:lineTo x="21563" y="14016"/>
                <wp:lineTo x="21563" y="13990"/>
                <wp:lineTo x="21563" y="13965"/>
                <wp:lineTo x="21563" y="13939"/>
                <wp:lineTo x="21563" y="13913"/>
                <wp:lineTo x="21563" y="13887"/>
                <wp:lineTo x="21563" y="13861"/>
                <wp:lineTo x="21563" y="13835"/>
                <wp:lineTo x="21563" y="13809"/>
                <wp:lineTo x="21563" y="13783"/>
                <wp:lineTo x="21563" y="13758"/>
                <wp:lineTo x="21563" y="13732"/>
                <wp:lineTo x="21563" y="13706"/>
                <wp:lineTo x="21563" y="13680"/>
                <wp:lineTo x="21563" y="13654"/>
                <wp:lineTo x="21563" y="13628"/>
                <wp:lineTo x="21563" y="13602"/>
                <wp:lineTo x="21563" y="13576"/>
                <wp:lineTo x="21563" y="13550"/>
                <wp:lineTo x="21563" y="13524"/>
                <wp:lineTo x="21563" y="13498"/>
                <wp:lineTo x="21563" y="13472"/>
                <wp:lineTo x="21563" y="13446"/>
                <wp:lineTo x="21563" y="13420"/>
                <wp:lineTo x="21563" y="13395"/>
                <wp:lineTo x="21563" y="13369"/>
                <wp:lineTo x="21563" y="13343"/>
                <wp:lineTo x="21563" y="13317"/>
                <wp:lineTo x="21563" y="13291"/>
                <wp:lineTo x="21563" y="13265"/>
                <wp:lineTo x="21563" y="13239"/>
                <wp:lineTo x="21563" y="13213"/>
                <wp:lineTo x="21563" y="13187"/>
                <wp:lineTo x="21563" y="13161"/>
                <wp:lineTo x="21563" y="13135"/>
                <wp:lineTo x="21563" y="13109"/>
                <wp:lineTo x="21563" y="13083"/>
                <wp:lineTo x="21563" y="13057"/>
                <wp:lineTo x="21563" y="13031"/>
                <wp:lineTo x="21563" y="13006"/>
                <wp:lineTo x="21563" y="12980"/>
                <wp:lineTo x="21563" y="12954"/>
                <wp:lineTo x="21563" y="12928"/>
                <wp:lineTo x="21563" y="12902"/>
                <wp:lineTo x="21563" y="12876"/>
                <wp:lineTo x="21563" y="12850"/>
                <wp:lineTo x="21563" y="12824"/>
                <wp:lineTo x="21563" y="12798"/>
                <wp:lineTo x="21563" y="12772"/>
                <wp:lineTo x="21563" y="12746"/>
                <wp:lineTo x="21563" y="12720"/>
                <wp:lineTo x="21563" y="12695"/>
                <wp:lineTo x="21563" y="12669"/>
                <wp:lineTo x="21563" y="12644"/>
                <wp:lineTo x="21563" y="12618"/>
                <wp:lineTo x="21563" y="12592"/>
                <wp:lineTo x="21563" y="12566"/>
                <wp:lineTo x="21563" y="12540"/>
                <wp:lineTo x="21563" y="12514"/>
                <wp:lineTo x="21563" y="12488"/>
                <wp:lineTo x="21563" y="12462"/>
                <wp:lineTo x="21563" y="12436"/>
                <wp:lineTo x="21563" y="12410"/>
                <wp:lineTo x="21563" y="12384"/>
                <wp:lineTo x="21563" y="12358"/>
                <wp:lineTo x="21563" y="12332"/>
                <wp:lineTo x="21563" y="12306"/>
                <wp:lineTo x="21563" y="12280"/>
                <wp:lineTo x="21563" y="12255"/>
                <wp:lineTo x="21563" y="12229"/>
                <wp:lineTo x="21563" y="12203"/>
                <wp:lineTo x="21563" y="12177"/>
                <wp:lineTo x="21563" y="12151"/>
                <wp:lineTo x="21563" y="12125"/>
                <wp:lineTo x="21563" y="12099"/>
                <wp:lineTo x="21563" y="12073"/>
                <wp:lineTo x="21563" y="12047"/>
                <wp:lineTo x="21563" y="12021"/>
                <wp:lineTo x="21563" y="11995"/>
                <wp:lineTo x="21563" y="11969"/>
                <wp:lineTo x="21563" y="11943"/>
                <wp:lineTo x="21563" y="11917"/>
                <wp:lineTo x="21563" y="11892"/>
                <wp:lineTo x="21563" y="11866"/>
                <wp:lineTo x="21563" y="11840"/>
                <wp:lineTo x="21563" y="11814"/>
                <wp:lineTo x="21563" y="11788"/>
                <wp:lineTo x="21563" y="11762"/>
                <wp:lineTo x="21563" y="11736"/>
                <wp:lineTo x="21563" y="11710"/>
                <wp:lineTo x="21563" y="11684"/>
                <wp:lineTo x="21563" y="11658"/>
                <wp:lineTo x="21563" y="11632"/>
                <wp:lineTo x="21563" y="11606"/>
                <wp:lineTo x="21563" y="11580"/>
                <wp:lineTo x="21563" y="11554"/>
                <wp:lineTo x="21563" y="11529"/>
                <wp:lineTo x="21563" y="11503"/>
                <wp:lineTo x="21563" y="11477"/>
                <wp:lineTo x="21563" y="11451"/>
                <wp:lineTo x="21563" y="11426"/>
                <wp:lineTo x="21563" y="11400"/>
                <wp:lineTo x="21563" y="11374"/>
                <wp:lineTo x="21563" y="11348"/>
                <wp:lineTo x="21563" y="11322"/>
                <wp:lineTo x="21563" y="11296"/>
                <wp:lineTo x="21563" y="11270"/>
                <wp:lineTo x="21563" y="11244"/>
                <wp:lineTo x="21563" y="11218"/>
                <wp:lineTo x="21563" y="11192"/>
                <wp:lineTo x="21563" y="11166"/>
                <wp:lineTo x="21563" y="11141"/>
                <wp:lineTo x="21563" y="11115"/>
                <wp:lineTo x="21563" y="11089"/>
                <wp:lineTo x="21563" y="11063"/>
                <wp:lineTo x="21563" y="11037"/>
                <wp:lineTo x="21563" y="11011"/>
                <wp:lineTo x="21563" y="10985"/>
                <wp:lineTo x="21563" y="10959"/>
                <wp:lineTo x="21563" y="10933"/>
                <wp:lineTo x="21563" y="10907"/>
                <wp:lineTo x="21563" y="10881"/>
                <wp:lineTo x="21563" y="10855"/>
                <wp:lineTo x="21563" y="10829"/>
                <wp:lineTo x="21563" y="10803"/>
                <wp:lineTo x="21563" y="10778"/>
                <wp:lineTo x="21563" y="10752"/>
                <wp:lineTo x="21563" y="10726"/>
                <wp:lineTo x="21563" y="10700"/>
                <wp:lineTo x="21563" y="10674"/>
                <wp:lineTo x="21563" y="10648"/>
                <wp:lineTo x="21563" y="10622"/>
                <wp:lineTo x="21563" y="10596"/>
                <wp:lineTo x="21563" y="10570"/>
                <wp:lineTo x="21563" y="10544"/>
                <wp:lineTo x="21563" y="10518"/>
                <wp:lineTo x="21563" y="10492"/>
                <wp:lineTo x="21563" y="10466"/>
                <wp:lineTo x="21563" y="10440"/>
                <wp:lineTo x="21563" y="10415"/>
                <wp:lineTo x="21563" y="10389"/>
                <wp:lineTo x="21563" y="10363"/>
                <wp:lineTo x="21563" y="10337"/>
                <wp:lineTo x="21563" y="10311"/>
                <wp:lineTo x="21563" y="10285"/>
                <wp:lineTo x="21563" y="10259"/>
                <wp:lineTo x="21563" y="10233"/>
                <wp:lineTo x="21563" y="10207"/>
                <wp:lineTo x="21563" y="10181"/>
                <wp:lineTo x="21563" y="10156"/>
                <wp:lineTo x="21563" y="10130"/>
                <wp:lineTo x="21563" y="10104"/>
                <wp:lineTo x="21563" y="10078"/>
                <wp:lineTo x="21563" y="10052"/>
                <wp:lineTo x="21563" y="10027"/>
                <wp:lineTo x="21563" y="10001"/>
                <wp:lineTo x="21563" y="9975"/>
                <wp:lineTo x="21563" y="9949"/>
                <wp:lineTo x="21563" y="9923"/>
                <wp:lineTo x="21563" y="9897"/>
                <wp:lineTo x="21563" y="9871"/>
                <wp:lineTo x="21563" y="9845"/>
                <wp:lineTo x="21563" y="9819"/>
                <wp:lineTo x="21563" y="9793"/>
                <wp:lineTo x="21563" y="9767"/>
                <wp:lineTo x="21563" y="9741"/>
                <wp:lineTo x="21563" y="9715"/>
                <wp:lineTo x="21563" y="9689"/>
                <wp:lineTo x="21563" y="9664"/>
                <wp:lineTo x="21563" y="9638"/>
                <wp:lineTo x="21563" y="9612"/>
                <wp:lineTo x="21563" y="9586"/>
                <wp:lineTo x="21563" y="9560"/>
                <wp:lineTo x="21563" y="9534"/>
                <wp:lineTo x="21563" y="9508"/>
                <wp:lineTo x="21563" y="9482"/>
                <wp:lineTo x="21563" y="9456"/>
                <wp:lineTo x="21563" y="9430"/>
                <wp:lineTo x="21563" y="9404"/>
                <wp:lineTo x="21563" y="9378"/>
                <wp:lineTo x="21563" y="9352"/>
                <wp:lineTo x="21563" y="9326"/>
                <wp:lineTo x="21563" y="9301"/>
                <wp:lineTo x="21563" y="9275"/>
                <wp:lineTo x="21563" y="9249"/>
                <wp:lineTo x="21563" y="9223"/>
                <wp:lineTo x="21563" y="9197"/>
                <wp:lineTo x="21563" y="9171"/>
                <wp:lineTo x="21563" y="9145"/>
                <wp:lineTo x="21563" y="9119"/>
                <wp:lineTo x="21563" y="9093"/>
                <wp:lineTo x="21563" y="9067"/>
                <wp:lineTo x="21563" y="9041"/>
                <wp:lineTo x="21563" y="9015"/>
                <wp:lineTo x="21563" y="8989"/>
                <wp:lineTo x="21563" y="8963"/>
                <wp:lineTo x="21563" y="8937"/>
                <wp:lineTo x="21563" y="8912"/>
                <wp:lineTo x="21563" y="8887"/>
                <wp:lineTo x="21563" y="8861"/>
                <wp:lineTo x="21563" y="8835"/>
                <wp:lineTo x="21563" y="8809"/>
                <wp:lineTo x="21563" y="8783"/>
                <wp:lineTo x="21563" y="8757"/>
                <wp:lineTo x="21563" y="8731"/>
                <wp:lineTo x="21563" y="8705"/>
                <wp:lineTo x="21563" y="8679"/>
                <wp:lineTo x="21563" y="8653"/>
                <wp:lineTo x="21563" y="8627"/>
                <wp:lineTo x="21563" y="8601"/>
                <wp:lineTo x="21563" y="8575"/>
                <wp:lineTo x="21563" y="8550"/>
                <wp:lineTo x="21563" y="8524"/>
                <wp:lineTo x="21563" y="8498"/>
                <wp:lineTo x="21563" y="8472"/>
                <wp:lineTo x="21563" y="8446"/>
                <wp:lineTo x="21563" y="8420"/>
                <wp:lineTo x="21563" y="8394"/>
                <wp:lineTo x="21563" y="8368"/>
                <wp:lineTo x="21563" y="8342"/>
                <wp:lineTo x="21563" y="8316"/>
                <wp:lineTo x="21563" y="8290"/>
                <wp:lineTo x="21563" y="8264"/>
                <wp:lineTo x="21563" y="8238"/>
                <wp:lineTo x="21563" y="8212"/>
                <wp:lineTo x="21563" y="8186"/>
                <wp:lineTo x="21563" y="8161"/>
                <wp:lineTo x="21563" y="8135"/>
                <wp:lineTo x="21563" y="8109"/>
                <wp:lineTo x="21563" y="8083"/>
                <wp:lineTo x="21563" y="8057"/>
                <wp:lineTo x="21563" y="8031"/>
                <wp:lineTo x="21563" y="8005"/>
                <wp:lineTo x="21563" y="7979"/>
                <wp:lineTo x="21563" y="7953"/>
                <wp:lineTo x="21563" y="7927"/>
                <wp:lineTo x="21563" y="7901"/>
                <wp:lineTo x="21563" y="7875"/>
                <wp:lineTo x="21563" y="7849"/>
                <wp:lineTo x="21563" y="7823"/>
                <wp:lineTo x="21563" y="7798"/>
                <wp:lineTo x="21563" y="7772"/>
                <wp:lineTo x="21563" y="7746"/>
                <wp:lineTo x="21563" y="7720"/>
                <wp:lineTo x="21563" y="7694"/>
                <wp:lineTo x="21563" y="7668"/>
                <wp:lineTo x="21563" y="7642"/>
                <wp:lineTo x="21563" y="7617"/>
                <wp:lineTo x="21563" y="7591"/>
                <wp:lineTo x="21563" y="7565"/>
                <wp:lineTo x="21563" y="7539"/>
                <wp:lineTo x="21563" y="7513"/>
                <wp:lineTo x="21563" y="7487"/>
                <wp:lineTo x="21563" y="7461"/>
                <wp:lineTo x="21563" y="7436"/>
                <wp:lineTo x="21563" y="7410"/>
                <wp:lineTo x="21563" y="7384"/>
                <wp:lineTo x="21563" y="7358"/>
                <wp:lineTo x="21563" y="7332"/>
                <wp:lineTo x="21563" y="7306"/>
                <wp:lineTo x="21563" y="7280"/>
                <wp:lineTo x="21563" y="7254"/>
                <wp:lineTo x="21563" y="7228"/>
                <wp:lineTo x="21563" y="7202"/>
                <wp:lineTo x="21563" y="7176"/>
                <wp:lineTo x="21563" y="7150"/>
                <wp:lineTo x="21563" y="7124"/>
                <wp:lineTo x="21563" y="7098"/>
                <wp:lineTo x="21563" y="7072"/>
                <wp:lineTo x="21563" y="7047"/>
                <wp:lineTo x="21563" y="7021"/>
                <wp:lineTo x="21563" y="6995"/>
                <wp:lineTo x="21563" y="6969"/>
                <wp:lineTo x="21563" y="6943"/>
                <wp:lineTo x="21563" y="6917"/>
                <wp:lineTo x="21563" y="6891"/>
                <wp:lineTo x="21563" y="6865"/>
                <wp:lineTo x="21563" y="6839"/>
                <wp:lineTo x="21563" y="6813"/>
                <wp:lineTo x="21563" y="6787"/>
                <wp:lineTo x="21563" y="6761"/>
                <wp:lineTo x="21563" y="6735"/>
                <wp:lineTo x="21563" y="6709"/>
                <wp:lineTo x="21563" y="6684"/>
                <wp:lineTo x="21563" y="6658"/>
                <wp:lineTo x="21563" y="6632"/>
                <wp:lineTo x="21563" y="6606"/>
                <wp:lineTo x="21563" y="6580"/>
                <wp:lineTo x="21563" y="6554"/>
                <wp:lineTo x="21563" y="6528"/>
                <wp:lineTo x="21563" y="6502"/>
                <wp:lineTo x="21563" y="6476"/>
                <wp:lineTo x="21563" y="6450"/>
                <wp:lineTo x="21563" y="6424"/>
                <wp:lineTo x="21563" y="6398"/>
                <wp:lineTo x="21563" y="6372"/>
                <wp:lineTo x="21563" y="6347"/>
                <wp:lineTo x="21563" y="6322"/>
                <wp:lineTo x="21563" y="6296"/>
                <wp:lineTo x="21563" y="6270"/>
                <wp:lineTo x="21563" y="6244"/>
                <wp:lineTo x="21563" y="6218"/>
                <wp:lineTo x="21563" y="6192"/>
                <wp:lineTo x="21563" y="6166"/>
                <wp:lineTo x="21563" y="6140"/>
                <wp:lineTo x="21563" y="6114"/>
                <wp:lineTo x="21563" y="6088"/>
                <wp:lineTo x="21563" y="6062"/>
                <wp:lineTo x="21563" y="6036"/>
                <wp:lineTo x="21563" y="6010"/>
                <wp:lineTo x="21563" y="5984"/>
                <wp:lineTo x="21563" y="5958"/>
                <wp:lineTo x="21563" y="5933"/>
                <wp:lineTo x="21563" y="5907"/>
                <wp:lineTo x="21563" y="5881"/>
                <wp:lineTo x="21563" y="5855"/>
                <wp:lineTo x="21563" y="5829"/>
                <wp:lineTo x="21563" y="5803"/>
                <wp:lineTo x="21563" y="5777"/>
                <wp:lineTo x="21563" y="5751"/>
                <wp:lineTo x="21563" y="5725"/>
                <wp:lineTo x="21563" y="5699"/>
                <wp:lineTo x="21563" y="5673"/>
                <wp:lineTo x="21563" y="5647"/>
                <wp:lineTo x="21563" y="5621"/>
                <wp:lineTo x="21563" y="5595"/>
                <wp:lineTo x="21563" y="5570"/>
                <wp:lineTo x="21563" y="5544"/>
                <wp:lineTo x="21563" y="5518"/>
                <wp:lineTo x="21563" y="5492"/>
                <wp:lineTo x="21563" y="5466"/>
                <wp:lineTo x="21563" y="5440"/>
                <wp:lineTo x="21563" y="5414"/>
                <wp:lineTo x="21563" y="5388"/>
                <wp:lineTo x="21563" y="5362"/>
                <wp:lineTo x="21563" y="5336"/>
                <wp:lineTo x="21563" y="5310"/>
                <wp:lineTo x="21563" y="5284"/>
                <wp:lineTo x="21563" y="5258"/>
                <wp:lineTo x="21563" y="5232"/>
                <wp:lineTo x="21563" y="5207"/>
                <wp:lineTo x="21563" y="5181"/>
                <wp:lineTo x="21563" y="5155"/>
                <wp:lineTo x="21563" y="5129"/>
                <wp:lineTo x="21563" y="5103"/>
                <wp:lineTo x="21563" y="5078"/>
                <wp:lineTo x="21563" y="5052"/>
                <wp:lineTo x="21563" y="5026"/>
                <wp:lineTo x="21563" y="5000"/>
                <wp:lineTo x="21563" y="4974"/>
                <wp:lineTo x="21563" y="4948"/>
                <wp:lineTo x="21563" y="4922"/>
                <wp:lineTo x="21563" y="4896"/>
                <wp:lineTo x="21563" y="4870"/>
                <wp:lineTo x="21563" y="4844"/>
                <wp:lineTo x="21563" y="4819"/>
                <wp:lineTo x="21563" y="4793"/>
                <wp:lineTo x="21563" y="4767"/>
                <wp:lineTo x="21563" y="4741"/>
                <wp:lineTo x="21563" y="4715"/>
                <wp:lineTo x="21563" y="4689"/>
                <wp:lineTo x="21563" y="4663"/>
                <wp:lineTo x="21563" y="4637"/>
                <wp:lineTo x="21563" y="4611"/>
                <wp:lineTo x="21563" y="4585"/>
                <wp:lineTo x="21563" y="4559"/>
                <wp:lineTo x="21563" y="4533"/>
                <wp:lineTo x="21563" y="4507"/>
                <wp:lineTo x="21563" y="4481"/>
                <wp:lineTo x="21563" y="4456"/>
                <wp:lineTo x="21563" y="4430"/>
                <wp:lineTo x="21563" y="4404"/>
                <wp:lineTo x="21563" y="4378"/>
                <wp:lineTo x="21563" y="4352"/>
                <wp:lineTo x="21563" y="4326"/>
                <wp:lineTo x="21563" y="4300"/>
                <wp:lineTo x="21563" y="4274"/>
                <wp:lineTo x="21563" y="4248"/>
                <wp:lineTo x="21563" y="4222"/>
                <wp:lineTo x="21563" y="4196"/>
                <wp:lineTo x="21563" y="4170"/>
                <wp:lineTo x="21563" y="4144"/>
                <wp:lineTo x="21563" y="4118"/>
                <wp:lineTo x="21563" y="4092"/>
                <wp:lineTo x="21563" y="4067"/>
                <wp:lineTo x="21563" y="4041"/>
                <wp:lineTo x="21563" y="4015"/>
                <wp:lineTo x="21563" y="3989"/>
                <wp:lineTo x="21563" y="3963"/>
                <wp:lineTo x="21563" y="3937"/>
                <wp:lineTo x="21563" y="3911"/>
                <wp:lineTo x="21563" y="3885"/>
                <wp:lineTo x="21563" y="3859"/>
                <wp:lineTo x="21563" y="3833"/>
                <wp:lineTo x="21563" y="3808"/>
                <wp:lineTo x="21563" y="3782"/>
                <wp:lineTo x="21563" y="3756"/>
                <wp:lineTo x="21563" y="3730"/>
                <wp:lineTo x="21563" y="3705"/>
                <wp:lineTo x="21563" y="3679"/>
                <wp:lineTo x="21563" y="3653"/>
                <wp:lineTo x="21563" y="3627"/>
                <wp:lineTo x="21563" y="3601"/>
                <wp:lineTo x="21563" y="3575"/>
                <wp:lineTo x="21563" y="3549"/>
                <wp:lineTo x="21563" y="3523"/>
                <wp:lineTo x="21563" y="3497"/>
                <wp:lineTo x="21563" y="3471"/>
                <wp:lineTo x="21563" y="3445"/>
                <wp:lineTo x="21563" y="3419"/>
                <wp:lineTo x="21563" y="3393"/>
                <wp:lineTo x="21563" y="3367"/>
                <wp:lineTo x="21563" y="3342"/>
                <wp:lineTo x="21563" y="3316"/>
                <wp:lineTo x="21563" y="3290"/>
                <wp:lineTo x="21563" y="3264"/>
                <wp:lineTo x="21563" y="3238"/>
                <wp:lineTo x="21563" y="3212"/>
                <wp:lineTo x="21563" y="3186"/>
                <wp:lineTo x="21563" y="3160"/>
                <wp:lineTo x="21563" y="3134"/>
                <wp:lineTo x="21563" y="3108"/>
                <wp:lineTo x="21563" y="3082"/>
                <wp:lineTo x="21563" y="3056"/>
                <wp:lineTo x="21563" y="3030"/>
                <wp:lineTo x="21563" y="3004"/>
                <wp:lineTo x="21563" y="2978"/>
                <wp:lineTo x="21563" y="2953"/>
                <wp:lineTo x="21563" y="2927"/>
                <wp:lineTo x="21563" y="2901"/>
                <wp:lineTo x="21563" y="2875"/>
                <wp:lineTo x="21563" y="2849"/>
                <wp:lineTo x="21563" y="2823"/>
                <wp:lineTo x="21563" y="2797"/>
                <wp:lineTo x="21563" y="2771"/>
                <wp:lineTo x="21563" y="2745"/>
                <wp:lineTo x="21563" y="2719"/>
                <wp:lineTo x="21563" y="2693"/>
                <wp:lineTo x="21563" y="2667"/>
                <wp:lineTo x="21563" y="2641"/>
                <wp:lineTo x="21563" y="2615"/>
                <wp:lineTo x="21563" y="2590"/>
                <wp:lineTo x="21563" y="2564"/>
                <wp:lineTo x="21563" y="2539"/>
                <wp:lineTo x="21563" y="2513"/>
                <wp:lineTo x="21563" y="2487"/>
                <wp:lineTo x="21563" y="2461"/>
                <wp:lineTo x="21563" y="2435"/>
                <wp:lineTo x="21563" y="2409"/>
                <wp:lineTo x="21563" y="2383"/>
                <wp:lineTo x="21563" y="2357"/>
                <wp:lineTo x="21563" y="2331"/>
                <wp:lineTo x="21563" y="2305"/>
                <wp:lineTo x="21563" y="2279"/>
                <wp:lineTo x="21563" y="2253"/>
                <wp:lineTo x="21563" y="2228"/>
                <wp:lineTo x="21563" y="2202"/>
                <wp:lineTo x="21563" y="2176"/>
                <wp:lineTo x="21563" y="2150"/>
                <wp:lineTo x="21563" y="2124"/>
                <wp:lineTo x="21563" y="2098"/>
                <wp:lineTo x="21563" y="2072"/>
                <wp:lineTo x="21563" y="2046"/>
                <wp:lineTo x="21563" y="2020"/>
                <wp:lineTo x="21563" y="1994"/>
                <wp:lineTo x="21563" y="1968"/>
                <wp:lineTo x="21563" y="1942"/>
                <wp:lineTo x="21563" y="1916"/>
                <wp:lineTo x="21563" y="1890"/>
                <wp:lineTo x="21563" y="1864"/>
                <wp:lineTo x="21563" y="1839"/>
                <wp:lineTo x="21563" y="1813"/>
                <wp:lineTo x="21563" y="1787"/>
                <wp:lineTo x="21563" y="1761"/>
                <wp:lineTo x="21563" y="1735"/>
                <wp:lineTo x="21563" y="1709"/>
                <wp:lineTo x="21563" y="1683"/>
                <wp:lineTo x="21563" y="1657"/>
                <wp:lineTo x="21563" y="1631"/>
                <wp:lineTo x="21563" y="1605"/>
                <wp:lineTo x="21563" y="1579"/>
                <wp:lineTo x="21563" y="1553"/>
                <wp:lineTo x="21563" y="1527"/>
                <wp:lineTo x="21563" y="1501"/>
                <wp:lineTo x="21563" y="1476"/>
                <wp:lineTo x="21563" y="1450"/>
                <wp:lineTo x="21563" y="1424"/>
                <wp:lineTo x="21563" y="1398"/>
                <wp:lineTo x="21563" y="1372"/>
                <wp:lineTo x="21563" y="1346"/>
                <wp:lineTo x="21563" y="1320"/>
                <wp:lineTo x="21563" y="1294"/>
                <wp:lineTo x="21563" y="1269"/>
                <wp:lineTo x="21563" y="1243"/>
                <wp:lineTo x="21563" y="1217"/>
                <wp:lineTo x="21563" y="1191"/>
                <wp:lineTo x="21563" y="1165"/>
                <wp:lineTo x="21563" y="1139"/>
                <wp:lineTo x="21563" y="1114"/>
                <wp:lineTo x="21563" y="1088"/>
                <wp:lineTo x="21563" y="1062"/>
                <wp:lineTo x="21563" y="1036"/>
                <wp:lineTo x="21563" y="1010"/>
                <wp:lineTo x="21563" y="984"/>
                <wp:lineTo x="21563" y="958"/>
                <wp:lineTo x="21563" y="932"/>
                <wp:lineTo x="21563" y="906"/>
                <wp:lineTo x="21563" y="880"/>
                <wp:lineTo x="21563" y="854"/>
                <wp:lineTo x="21563" y="828"/>
                <wp:lineTo x="21563" y="802"/>
                <wp:lineTo x="21563" y="776"/>
                <wp:lineTo x="21563" y="750"/>
                <wp:lineTo x="21563" y="725"/>
                <wp:lineTo x="21563" y="699"/>
                <wp:lineTo x="21563" y="673"/>
                <wp:lineTo x="21563" y="647"/>
                <wp:lineTo x="21563" y="621"/>
                <wp:lineTo x="21563" y="595"/>
                <wp:lineTo x="21563" y="569"/>
                <wp:lineTo x="21563" y="543"/>
                <wp:lineTo x="21563" y="517"/>
                <wp:lineTo x="21563" y="491"/>
                <wp:lineTo x="21563" y="465"/>
                <wp:lineTo x="21563" y="439"/>
                <wp:lineTo x="21563" y="413"/>
                <wp:lineTo x="21563" y="387"/>
                <wp:lineTo x="21563" y="362"/>
                <wp:lineTo x="21563" y="336"/>
                <wp:lineTo x="21563" y="310"/>
                <wp:lineTo x="21563" y="284"/>
                <wp:lineTo x="21563" y="258"/>
                <wp:lineTo x="21563" y="232"/>
                <wp:lineTo x="21563" y="206"/>
                <wp:lineTo x="21563" y="180"/>
                <wp:lineTo x="21563" y="154"/>
                <wp:lineTo x="21563" y="128"/>
                <wp:lineTo x="21563" y="102"/>
                <wp:lineTo x="21563" y="76"/>
                <wp:lineTo x="21563" y="50"/>
                <wp:lineTo x="21563" y="24"/>
                <wp:lineTo x="0" y="24"/>
              </wp:wrapPolygon>
            </wp:wrapTight>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32"/>
                    <a:stretch>
                      <a:fillRect/>
                    </a:stretch>
                  </pic:blipFill>
                  <pic:spPr bwMode="auto">
                    <a:xfrm>
                      <a:off x="0" y="0"/>
                      <a:ext cx="6332220" cy="4323080"/>
                    </a:xfrm>
                    <a:prstGeom prst="rect">
                      <a:avLst/>
                    </a:prstGeom>
                  </pic:spPr>
                </pic:pic>
              </a:graphicData>
            </a:graphic>
          </wp:anchor>
        </w:drawing>
      </w:r>
    </w:p>
    <w:p>
      <w:pPr>
        <w:pStyle w:val="Normal"/>
        <w:numPr>
          <w:ilvl w:val="0"/>
          <w:numId w:val="2"/>
        </w:numPr>
        <w:rPr>
          <w:rFonts w:ascii="Calibri" w:hAnsi="Calibri" w:cs="Arial" w:asciiTheme="minorHAnsi" w:hAnsiTheme="minorHAnsi"/>
        </w:rPr>
      </w:pPr>
      <w:r>
        <w:rPr>
          <w:rFonts w:cs="Arial" w:ascii="Calibri" w:hAnsi="Calibri"/>
        </w:rPr>
      </w:r>
      <w:r>
        <w:br w:type="page"/>
      </w:r>
    </w:p>
    <w:p>
      <w:pPr>
        <w:pStyle w:val="ListParagraph"/>
        <w:widowControl/>
        <w:numPr>
          <w:ilvl w:val="0"/>
          <w:numId w:val="2"/>
        </w:numPr>
        <w:ind w:left="540" w:hanging="540"/>
        <w:pPrChange w:id="0" w:author="Vicki Cornish" w:date="2019-06-11T08:39:00Z">
          <w:pPr>
            <w:widowControl/>
            <w:ind w:left="540" w:hanging="360"/>
          </w:pPr>
        </w:pPrChange>
        <w:rPr>
          <w:rFonts w:ascii="Calibri" w:hAnsi="Calibri" w:cs="Arial" w:asciiTheme="minorHAnsi" w:hAnsiTheme="minorHAnsi"/>
          <w:szCs w:val="24"/>
        </w:rPr>
      </w:pPr>
      <w:del w:id="0" w:author="Vicki Cornish" w:date="2019-06-11T08:39:00Z">
        <w:r>
          <w:rPr>
            <w:rFonts w:cs="Arial" w:ascii="Calibri" w:hAnsi="Calibri" w:asciiTheme="minorHAnsi" w:hAnsiTheme="minorHAnsi"/>
            <w:szCs w:val="24"/>
          </w:rPr>
          <w:delText xml:space="preserve"> </w:delText>
        </w:r>
      </w:del>
      <w:r>
        <w:rPr>
          <w:rFonts w:cs="Arial" w:ascii="Calibri" w:hAnsi="Calibri" w:asciiTheme="minorHAnsi" w:hAnsiTheme="minorHAnsi"/>
          <w:szCs w:val="24"/>
        </w:rPr>
        <w:t>Go back to the results page on step 20 and download the cifr phyloXML file. This new download will contain the updated specimen metadata information. Notice the filename of the tar file contains “placement_round1”, the new name used to rename the specimen metadata with the assignments determined from the first placement.</w:t>
      </w:r>
    </w:p>
    <w:p>
      <w:pPr>
        <w:pStyle w:val="Normal"/>
        <w:widowContro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rFonts w:cs="Arial" w:ascii="Calibri" w:hAnsi="Calibri"/>
        </w:rPr>
        <mc:AlternateContent>
          <mc:Choice Requires="wpg">
            <w:drawing>
              <wp:anchor behindDoc="0" distT="0" distB="0" distL="114300" distR="114300" simplePos="0" locked="0" layoutInCell="1" allowOverlap="1" relativeHeight="20" wp14:anchorId="5BA8CF2C">
                <wp:simplePos x="0" y="0"/>
                <wp:positionH relativeFrom="column">
                  <wp:posOffset>617855</wp:posOffset>
                </wp:positionH>
                <wp:positionV relativeFrom="paragraph">
                  <wp:posOffset>7620</wp:posOffset>
                </wp:positionV>
                <wp:extent cx="5046345" cy="3716655"/>
                <wp:effectExtent l="0" t="0" r="8890" b="0"/>
                <wp:wrapThrough wrapText="bothSides">
                  <wp:wrapPolygon edited="0">
                    <wp:start x="0" y="0"/>
                    <wp:lineTo x="0" y="21408"/>
                    <wp:lineTo x="21529" y="21408"/>
                    <wp:lineTo x="21529" y="0"/>
                    <wp:lineTo x="0" y="0"/>
                  </wp:wrapPolygon>
                </wp:wrapThrough>
                <wp:docPr id="24" name="Group 3"/>
                <a:graphic xmlns:a="http://schemas.openxmlformats.org/drawingml/2006/main">
                  <a:graphicData uri="http://schemas.microsoft.com/office/word/2010/wordprocessingGroup">
                    <wpg:wgp>
                      <wpg:cNvGrpSpPr/>
                      <wpg:grpSpPr>
                        <a:xfrm>
                          <a:off x="0" y="0"/>
                          <a:ext cx="5045760" cy="3715920"/>
                        </a:xfrm>
                      </wpg:grpSpPr>
                      <pic:pic xmlns:pic="http://schemas.openxmlformats.org/drawingml/2006/picture">
                        <pic:nvPicPr>
                          <pic:cNvPr id="9" name="Picture 68" descr=""/>
                          <pic:cNvPicPr/>
                        </pic:nvPicPr>
                        <pic:blipFill>
                          <a:blip r:embed="rId33"/>
                          <a:stretch/>
                        </pic:blipFill>
                        <pic:spPr>
                          <a:xfrm>
                            <a:off x="0" y="0"/>
                            <a:ext cx="5045760" cy="3715920"/>
                          </a:xfrm>
                          <a:prstGeom prst="rect">
                            <a:avLst/>
                          </a:prstGeom>
                          <a:ln>
                            <a:noFill/>
                          </a:ln>
                        </pic:spPr>
                      </pic:pic>
                      <wps:wsp>
                        <wps:cNvSpPr/>
                        <wps:spPr>
                          <a:xfrm rot="16200000">
                            <a:off x="405360" y="1005480"/>
                            <a:ext cx="165600" cy="336600"/>
                          </a:xfrm>
                          <a:prstGeom prst="downArrow">
                            <a:avLst>
                              <a:gd name="adj1" fmla="val 50000"/>
                              <a:gd name="adj2" fmla="val 50000"/>
                            </a:avLst>
                          </a:prstGeom>
                          <a:solidFill>
                            <a:srgbClr val="ff0000"/>
                          </a:solidFill>
                          <a:ln w="12600">
                            <a:noFill/>
                          </a:ln>
                        </wps:spPr>
                        <wps:style>
                          <a:lnRef idx="0"/>
                          <a:fillRef idx="0"/>
                          <a:effectRef idx="0"/>
                          <a:fontRef idx="minor"/>
                        </wps:style>
                        <wps:bodyPr/>
                      </wps:wsp>
                    </wpg:wgp>
                  </a:graphicData>
                </a:graphic>
              </wp:anchor>
            </w:drawing>
          </mc:Choice>
          <mc:Fallback>
            <w:pict>
              <v:group id="shape_0" alt="Group 3" style="position:absolute;margin-left:48.65pt;margin-top:0.6pt;width:397.3pt;height:292.6pt" coordorigin="973,12" coordsize="7946,5852">
                <v:rect id="shape_0" ID="Picture 68" stroked="f" style="position:absolute;left:973;top:12;width:7945;height:5851">
                  <v:imagedata r:id="rId34" o:detectmouseclick="t"/>
                  <w10:wrap type="none"/>
                  <v:stroke color="#3465a4" joinstyle="round" endcap="flat"/>
                </v:rect>
                <v:shape id="shape_0" ID="Down Arrow 36" fillcolor="red" stroked="f" style="position:absolute;left:1611;top:1857;width:260;height:529;rotation:27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widowControl/>
        <w:numPr>
          <w:ilvl w:val="0"/>
          <w:numId w:val="2"/>
        </w:numPr>
        <w:ind w:left="540" w:hanging="540"/>
        <w:pPrChange w:id="0" w:author="Vicki Cornish" w:date="2019-06-11T08:42:00Z">
          <w:pPr>
            <w:widowControl/>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Return to the T-BAS start page (from step 1) and select </w:t>
      </w:r>
      <w:r>
        <w:rPr>
          <w:rFonts w:cs="Arial" w:ascii="Calibri" w:hAnsi="Calibri" w:asciiTheme="minorHAnsi" w:hAnsiTheme="minorHAnsi"/>
          <w:b/>
          <w:szCs w:val="24"/>
        </w:rPr>
        <w:t>Upload Tree</w:t>
      </w:r>
      <w:r>
        <w:rPr>
          <w:rFonts w:cs="Arial" w:ascii="Calibri" w:hAnsi="Calibri" w:asciiTheme="minorHAnsi" w:hAnsiTheme="minorHAnsi"/>
          <w:szCs w:val="24"/>
        </w:rPr>
        <w:t xml:space="preserve">. Click on </w:t>
      </w:r>
      <w:r>
        <w:rPr>
          <w:rFonts w:cs="Arial" w:ascii="Calibri" w:hAnsi="Calibri" w:asciiTheme="minorHAnsi" w:hAnsiTheme="minorHAnsi"/>
          <w:b/>
          <w:szCs w:val="24"/>
        </w:rPr>
        <w:t>cifr phyloXML</w:t>
      </w:r>
      <w:r>
        <w:rPr>
          <w:rFonts w:cs="Arial" w:ascii="Calibri" w:hAnsi="Calibri" w:asciiTheme="minorHAnsi" w:hAnsiTheme="minorHAnsi"/>
          <w:szCs w:val="24"/>
        </w:rPr>
        <w:t xml:space="preserve"> and upload the downloaded XML file from step 22. Select </w:t>
      </w:r>
      <w:r>
        <w:rPr>
          <w:rFonts w:cs="Arial" w:ascii="Calibri" w:hAnsi="Calibri" w:asciiTheme="minorHAnsi" w:hAnsiTheme="minorHAnsi"/>
          <w:b/>
          <w:szCs w:val="24"/>
        </w:rPr>
        <w:t>yes</w:t>
      </w:r>
      <w:r>
        <w:rPr>
          <w:rFonts w:cs="Arial" w:ascii="Calibri" w:hAnsi="Calibri" w:asciiTheme="minorHAnsi" w:hAnsiTheme="minorHAnsi"/>
          <w:szCs w:val="24"/>
        </w:rPr>
        <w:t xml:space="preserve"> in the placement section and select the </w:t>
      </w:r>
      <w:r>
        <w:rPr>
          <w:rFonts w:cs="Arial" w:ascii="Calibri" w:hAnsi="Calibri" w:asciiTheme="minorHAnsi" w:hAnsiTheme="minorHAnsi"/>
          <w:b/>
          <w:szCs w:val="24"/>
        </w:rPr>
        <w:t>Unknowns ITS file2</w:t>
      </w:r>
      <w:r>
        <w:rPr>
          <w:rFonts w:cs="Arial" w:ascii="Calibri" w:hAnsi="Calibri" w:asciiTheme="minorHAnsi" w:hAnsiTheme="minorHAnsi"/>
          <w:szCs w:val="24"/>
        </w:rPr>
        <w:t xml:space="preserve"> example file.</w:t>
      </w:r>
    </w:p>
    <w:p>
      <w:pPr>
        <w:pStyle w:val="ListParagraph"/>
        <w:widowControl/>
        <w:numPr>
          <w:ilvl w:val="0"/>
          <w:numId w:val="2"/>
        </w:numPr>
        <w:rPr>
          <w:rFonts w:ascii="Calibri" w:hAnsi="Calibri" w:cs="Arial" w:asciiTheme="minorHAnsi" w:hAnsiTheme="minorHAnsi"/>
          <w:szCs w:val="24"/>
        </w:rPr>
      </w:pPr>
      <w:r>
        <w:rPr>
          <w:rFonts w:cs="Arial" w:ascii="Calibri" w:hAnsi="Calibri"/>
          <w:szCs w:val="24"/>
        </w:rPr>
      </w:r>
    </w:p>
    <w:p>
      <w:pPr>
        <w:pStyle w:val="Normal"/>
        <w:numPr>
          <w:ilvl w:val="0"/>
          <w:numId w:val="2"/>
        </w:numPr>
        <w:rPr>
          <w:rFonts w:ascii="Calibri" w:hAnsi="Calibri" w:cs="Arial" w:asciiTheme="minorHAnsi" w:hAnsiTheme="minorHAnsi"/>
        </w:rPr>
      </w:pPr>
      <w:r>
        <w:rPr/>
        <w:drawing>
          <wp:inline distT="0" distB="8255" distL="0" distR="0">
            <wp:extent cx="6147435" cy="3725545"/>
            <wp:effectExtent l="0" t="0" r="0" b="0"/>
            <wp:docPr id="25"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1" descr=""/>
                    <pic:cNvPicPr>
                      <a:picLocks noChangeAspect="1" noChangeArrowheads="1"/>
                    </pic:cNvPicPr>
                  </pic:nvPicPr>
                  <pic:blipFill>
                    <a:blip r:embed="rId35"/>
                    <a:stretch>
                      <a:fillRect/>
                    </a:stretch>
                  </pic:blipFill>
                  <pic:spPr bwMode="auto">
                    <a:xfrm>
                      <a:off x="0" y="0"/>
                      <a:ext cx="6147435" cy="3725545"/>
                    </a:xfrm>
                    <a:prstGeom prst="rect">
                      <a:avLst/>
                    </a:prstGeom>
                  </pic:spPr>
                </pic:pic>
              </a:graphicData>
            </a:graphic>
          </wp:inline>
        </w:drawing>
      </w:r>
    </w:p>
    <w:p>
      <w:pPr>
        <w:pStyle w:val="Normal"/>
        <w:numPr>
          <w:ilvl w:val="0"/>
          <w:numId w:val="2"/>
        </w:numPr>
        <w:rPr>
          <w:rFonts w:ascii="Calibri" w:hAnsi="Calibri" w:cs="Arial" w:asciiTheme="minorHAnsi" w:hAnsiTheme="minorHAnsi"/>
        </w:rPr>
      </w:pPr>
      <w:r>
        <w:rPr/>
        <w:drawing>
          <wp:inline distT="0" distB="0" distL="0" distR="11430">
            <wp:extent cx="3620770" cy="3567430"/>
            <wp:effectExtent l="0" t="0" r="0" b="0"/>
            <wp:docPr id="27"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2" descr=""/>
                    <pic:cNvPicPr>
                      <a:picLocks noChangeAspect="1" noChangeArrowheads="1"/>
                    </pic:cNvPicPr>
                  </pic:nvPicPr>
                  <pic:blipFill>
                    <a:blip r:embed="rId36"/>
                    <a:srcRect l="0" t="8023" r="0" b="0"/>
                    <a:stretch>
                      <a:fillRect/>
                    </a:stretch>
                  </pic:blipFill>
                  <pic:spPr bwMode="auto">
                    <a:xfrm>
                      <a:off x="0" y="0"/>
                      <a:ext cx="3620770" cy="3567430"/>
                    </a:xfrm>
                    <a:prstGeom prst="rect">
                      <a:avLst/>
                    </a:prstGeom>
                  </pic:spPr>
                </pic:pic>
              </a:graphicData>
            </a:graphic>
          </wp:inline>
        </w:drawing>
        <mc:AlternateContent>
          <mc:Choice Requires="wps">
            <w:drawing>
              <wp:anchor behindDoc="0" distT="0" distB="-317" distL="113983" distR="114300" simplePos="0" locked="0" layoutInCell="1" allowOverlap="1" relativeHeight="23" wp14:anchorId="4B6BDC6B">
                <wp:simplePos x="0" y="0"/>
                <wp:positionH relativeFrom="column">
                  <wp:posOffset>2122170</wp:posOffset>
                </wp:positionH>
                <wp:positionV relativeFrom="paragraph">
                  <wp:posOffset>1322705</wp:posOffset>
                </wp:positionV>
                <wp:extent cx="167005" cy="337820"/>
                <wp:effectExtent l="3492" t="0" r="0" b="2222"/>
                <wp:wrapNone/>
                <wp:docPr id="26" name="Down Arrow 36"/>
                <a:graphic xmlns:a="http://schemas.openxmlformats.org/drawingml/2006/main">
                  <a:graphicData uri="http://schemas.microsoft.com/office/word/2010/wordprocessingShape">
                    <wps:wsp>
                      <wps:cNvSpPr/>
                      <wps:spPr>
                        <a:xfrm rot="5400000">
                          <a:off x="0" y="0"/>
                          <a:ext cx="166320" cy="337320"/>
                        </a:xfrm>
                        <a:prstGeom prst="downArrow">
                          <a:avLst>
                            <a:gd name="adj1" fmla="val 50000"/>
                            <a:gd name="adj2" fmla="val 50000"/>
                          </a:avLst>
                        </a:prstGeom>
                        <a:solidFill>
                          <a:srgbClr val="ff0000"/>
                        </a:solidFill>
                        <a:ln w="12600">
                          <a:noFill/>
                        </a:ln>
                      </wps:spPr>
                      <wps:style>
                        <a:lnRef idx="0"/>
                        <a:fillRef idx="0"/>
                        <a:effectRef idx="0"/>
                        <a:fontRef idx="minor"/>
                      </wps:style>
                      <wps:bodyPr/>
                    </wps:wsp>
                  </a:graphicData>
                </a:graphic>
              </wp:anchor>
            </w:drawing>
          </mc:Choice>
          <mc:Fallback>
            <w:pict>
              <v:shape id="shape_0" ID="Down Arrow 36" fillcolor="red" stroked="f" style="position:absolute;margin-left:167.1pt;margin-top:104.2pt;width:13.05pt;height:26.5pt;rotation:90" wp14:anchorId="4B6BDC6B" type="shapetype_67">
                <w10:wrap type="none"/>
                <v:fill o:detectmouseclick="t" type="solid" color2="aqua"/>
                <v:stroke color="#3465a4" weight="12600" joinstyle="miter" endcap="flat"/>
              </v:shape>
            </w:pict>
          </mc:Fallback>
        </mc:AlternateContent>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numPr>
          <w:ilvl w:val="0"/>
          <w:numId w:val="2"/>
        </w:numPr>
        <w:ind w:left="540" w:hanging="540"/>
        <w:pPrChange w:id="0" w:author="Vicki Cornish" w:date="2019-06-11T08:41:00Z">
          <w:pPr>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Click on the </w:t>
      </w:r>
      <w:r>
        <w:rPr>
          <w:rFonts w:cs="Arial" w:ascii="Calibri" w:hAnsi="Calibri" w:asciiTheme="minorHAnsi" w:hAnsiTheme="minorHAnsi"/>
          <w:b/>
          <w:szCs w:val="24"/>
        </w:rPr>
        <w:t>Unknowns metadata</w:t>
      </w:r>
      <w:r>
        <w:rPr>
          <w:rFonts w:cs="Arial" w:ascii="Calibri" w:hAnsi="Calibri" w:asciiTheme="minorHAnsi" w:hAnsiTheme="minorHAnsi"/>
          <w:szCs w:val="24"/>
        </w:rPr>
        <w:t xml:space="preserve"> example file. Next, we will illustrate how T-BAS can filter spurious ITS sequences using BLAST of the UNITE database. In the BLAST unknowns options section select </w:t>
      </w:r>
      <w:r>
        <w:rPr>
          <w:rFonts w:cs="Arial" w:ascii="Calibri" w:hAnsi="Calibri" w:asciiTheme="minorHAnsi" w:hAnsiTheme="minorHAnsi"/>
          <w:b/>
          <w:szCs w:val="24"/>
        </w:rPr>
        <w:t>ITS locus is included – filter unknowns to selected taxon and generate UNITE report</w:t>
      </w:r>
      <w:r>
        <w:rPr>
          <w:rFonts w:cs="Arial" w:ascii="Calibri" w:hAnsi="Calibri" w:asciiTheme="minorHAnsi" w:hAnsiTheme="minorHAnsi"/>
          <w:szCs w:val="24"/>
        </w:rPr>
        <w:t xml:space="preserve">. Then select the next highest taxonomic level for filtering – in this example, select the family Mycosphaerellaceae as shown below. In the Cluster and filter unknowns options section, select </w:t>
      </w:r>
      <w:r>
        <w:rPr>
          <w:rFonts w:cs="Arial" w:ascii="Calibri" w:hAnsi="Calibri" w:asciiTheme="minorHAnsi" w:hAnsiTheme="minorHAnsi"/>
          <w:b/>
          <w:szCs w:val="24"/>
        </w:rPr>
        <w:t>skip-include all, qiime not run</w:t>
      </w:r>
      <w:r>
        <w:rPr>
          <w:rFonts w:cs="Arial" w:ascii="Calibri" w:hAnsi="Calibri" w:asciiTheme="minorHAnsi" w:hAnsiTheme="minorHAnsi"/>
          <w:szCs w:val="24"/>
        </w:rPr>
        <w:t xml:space="preserve">. </w:t>
      </w:r>
    </w:p>
    <w:p>
      <w:pPr>
        <w:pStyle w:val="Normal"/>
        <w:widowContro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drawing>
          <wp:inline distT="0" distB="0" distL="0" distR="5080">
            <wp:extent cx="6332220" cy="5237480"/>
            <wp:effectExtent l="0" t="0" r="0" b="0"/>
            <wp:docPr id="2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
                    <pic:cNvPicPr>
                      <a:picLocks noChangeAspect="1" noChangeArrowheads="1"/>
                    </pic:cNvPicPr>
                  </pic:nvPicPr>
                  <pic:blipFill>
                    <a:blip r:embed="rId37"/>
                    <a:stretch>
                      <a:fillRect/>
                    </a:stretch>
                  </pic:blipFill>
                  <pic:spPr bwMode="auto">
                    <a:xfrm>
                      <a:off x="0" y="0"/>
                      <a:ext cx="6332220" cy="5237480"/>
                    </a:xfrm>
                    <a:prstGeom prst="rect">
                      <a:avLst/>
                    </a:prstGeom>
                  </pic:spPr>
                </pic:pic>
              </a:graphicData>
            </a:graphic>
          </wp:inline>
        </w:drawing>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ListParagraph"/>
        <w:widowControl/>
        <w:numPr>
          <w:ilvl w:val="0"/>
          <w:numId w:val="2"/>
        </w:numPr>
        <w:ind w:left="540" w:hanging="540"/>
        <w:pPrChange w:id="0" w:author="Vicki Cornish" w:date="2019-06-11T08:41:00Z">
          <w:pPr>
            <w:widowControl/>
            <w:ind w:left="540" w:hanging="360"/>
          </w:pPr>
        </w:pPrChange>
        <w:rPr>
          <w:rFonts w:ascii="Calibri" w:hAnsi="Calibri" w:cs="Arial" w:asciiTheme="minorHAnsi" w:hAnsiTheme="minorHAnsi"/>
          <w:szCs w:val="24"/>
        </w:rPr>
      </w:pPr>
      <w:r>
        <w:rPr>
          <w:rFonts w:cs="Arial" w:ascii="Calibri" w:hAnsi="Calibri" w:asciiTheme="minorHAnsi" w:hAnsiTheme="minorHAnsi"/>
          <w:szCs w:val="24"/>
        </w:rPr>
        <w:t xml:space="preserve">In the RAxML options section, change selection to </w:t>
      </w:r>
      <w:r>
        <w:rPr>
          <w:rFonts w:cs="Arial" w:ascii="Calibri" w:hAnsi="Calibri" w:asciiTheme="minorHAnsi" w:hAnsiTheme="minorHAnsi"/>
          <w:b/>
          <w:szCs w:val="24"/>
        </w:rPr>
        <w:t>Backbone constraint tree with bootstraps</w:t>
      </w:r>
      <w:r>
        <w:rPr>
          <w:rFonts w:cs="Arial" w:ascii="Calibri" w:hAnsi="Calibri" w:asciiTheme="minorHAnsi" w:hAnsiTheme="minorHAnsi"/>
          <w:szCs w:val="24"/>
        </w:rPr>
        <w:t xml:space="preserve"> and select </w:t>
      </w:r>
      <w:r>
        <w:rPr>
          <w:rFonts w:cs="Arial" w:ascii="Calibri" w:hAnsi="Calibri" w:asciiTheme="minorHAnsi" w:hAnsiTheme="minorHAnsi"/>
          <w:b/>
          <w:szCs w:val="24"/>
        </w:rPr>
        <w:t>Multifurcating reference tree with polytomies</w:t>
      </w:r>
      <w:r>
        <w:rPr>
          <w:rFonts w:cs="Arial" w:ascii="Calibri" w:hAnsi="Calibri" w:asciiTheme="minorHAnsi" w:hAnsiTheme="minorHAnsi"/>
          <w:szCs w:val="24"/>
        </w:rPr>
        <w:t xml:space="preserve">. Note that when placements are performed using EPA there will be multifurcations in the resulting tree and in subsequent placements only the backbone constraint method can be used.  Use Ramularia_nyssicola_CBS_127665 as the outgroup. Click </w:t>
      </w:r>
      <w:r>
        <w:rPr>
          <w:rFonts w:cs="Arial" w:ascii="Calibri" w:hAnsi="Calibri" w:asciiTheme="minorHAnsi" w:hAnsiTheme="minorHAnsi"/>
          <w:b/>
          <w:szCs w:val="24"/>
        </w:rPr>
        <w:t>Submit</w:t>
      </w:r>
      <w:r>
        <w:rPr>
          <w:rFonts w:cs="Arial" w:ascii="Calibri" w:hAnsi="Calibri" w:asciiTheme="minorHAnsi" w:hAnsiTheme="minorHAnsi"/>
          <w:szCs w:val="24"/>
        </w:rPr>
        <w:t>.</w:t>
      </w:r>
    </w:p>
    <w:p>
      <w:pPr>
        <w:pStyle w:val="Normal"/>
        <w:widowContro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drawing>
          <wp:inline distT="0" distB="0" distL="0" distR="1270">
            <wp:extent cx="3555365" cy="7266305"/>
            <wp:effectExtent l="0" t="0" r="0" b="0"/>
            <wp:docPr id="29" name="Picture 77" descr="../Desktop/Tutorial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7" descr="../Desktop/Tutorial4.25.png"/>
                    <pic:cNvPicPr>
                      <a:picLocks noChangeAspect="1" noChangeArrowheads="1"/>
                    </pic:cNvPicPr>
                  </pic:nvPicPr>
                  <pic:blipFill>
                    <a:blip r:embed="rId38"/>
                    <a:stretch>
                      <a:fillRect/>
                    </a:stretch>
                  </pic:blipFill>
                  <pic:spPr bwMode="auto">
                    <a:xfrm>
                      <a:off x="0" y="0"/>
                      <a:ext cx="3555365" cy="7266305"/>
                    </a:xfrm>
                    <a:prstGeom prst="rect">
                      <a:avLst/>
                    </a:prstGeom>
                  </pic:spPr>
                </pic:pic>
              </a:graphicData>
            </a:graphic>
          </wp:inline>
        </w:drawing>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Normal"/>
        <w:widowControl/>
        <w:numPr>
          <w:ilvl w:val="0"/>
          <w:numId w:val="2"/>
        </w:numPr>
        <w:ind w:left="540" w:hanging="540"/>
        <w:pPrChange w:id="0" w:author="Vicki Cornish" w:date="2019-06-11T08:40:00Z">
          <w:pPr>
            <w:widowControl/>
            <w:ind w:left="450" w:hanging="450"/>
          </w:pPr>
        </w:pPrChange>
        <w:rPr>
          <w:rFonts w:ascii="Calibri" w:hAnsi="Calibri" w:cs="Arial" w:asciiTheme="minorHAnsi" w:hAnsiTheme="minorHAnsi"/>
        </w:rPr>
      </w:pPr>
      <w:r>
        <w:rPr>
          <w:rFonts w:cs="Arial" w:ascii="Calibri" w:hAnsi="Calibri" w:asciiTheme="minorHAnsi" w:hAnsiTheme="minorHAnsi"/>
        </w:rPr>
        <w:t xml:space="preserve">26)  </w:t>
      </w:r>
      <w:ins w:id="1" w:author="Vicki Cornish" w:date="2019-06-11T08:40:00Z">
        <w:r>
          <w:rPr>
            <w:rFonts w:cs="Arial" w:ascii="Calibri" w:hAnsi="Calibri" w:asciiTheme="minorHAnsi" w:hAnsiTheme="minorHAnsi"/>
          </w:rPr>
          <w:t xml:space="preserve">  </w:t>
        </w:r>
      </w:ins>
      <w:r>
        <w:rPr>
          <w:rFonts w:cs="Arial" w:ascii="Calibri" w:hAnsi="Calibri" w:asciiTheme="minorHAnsi" w:hAnsiTheme="minorHAnsi"/>
        </w:rPr>
        <w:t xml:space="preserve">Select the </w:t>
      </w:r>
      <w:r>
        <w:rPr>
          <w:rFonts w:cs="Arial" w:ascii="Calibri" w:hAnsi="Calibri" w:asciiTheme="minorHAnsi" w:hAnsiTheme="minorHAnsi"/>
          <w:b/>
        </w:rPr>
        <w:t>ITS</w:t>
      </w:r>
      <w:r>
        <w:rPr>
          <w:rFonts w:cs="Arial" w:ascii="Calibri" w:hAnsi="Calibri" w:asciiTheme="minorHAnsi" w:hAnsiTheme="minorHAnsi"/>
        </w:rPr>
        <w:t xml:space="preserve"> locus file then select </w:t>
      </w:r>
      <w:r>
        <w:rPr>
          <w:rFonts w:cs="Arial" w:ascii="Calibri" w:hAnsi="Calibri" w:asciiTheme="minorHAnsi" w:hAnsiTheme="minorHAnsi"/>
          <w:b/>
        </w:rPr>
        <w:t>submit</w:t>
      </w:r>
      <w:r>
        <w:rPr>
          <w:rFonts w:cs="Arial" w:ascii="Calibri" w:hAnsi="Calibri" w:asciiTheme="minorHAnsi" w:hAnsiTheme="minorHAnsi"/>
        </w:rPr>
        <w:t>.</w:t>
      </w:r>
    </w:p>
    <w:p>
      <w:pPr>
        <w:pStyle w:val="Normal"/>
        <w:widowContro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drawing>
          <wp:inline distT="0" distB="5080" distL="0" distR="1905">
            <wp:extent cx="6322695" cy="6624320"/>
            <wp:effectExtent l="0" t="0" r="0" b="0"/>
            <wp:docPr id="30" name="Picture 78" descr="Tutorial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8" descr="Tutorial4.26.png"/>
                    <pic:cNvPicPr>
                      <a:picLocks noChangeAspect="1" noChangeArrowheads="1"/>
                    </pic:cNvPicPr>
                  </pic:nvPicPr>
                  <pic:blipFill>
                    <a:blip r:embed="rId39"/>
                    <a:stretch>
                      <a:fillRect/>
                    </a:stretch>
                  </pic:blipFill>
                  <pic:spPr bwMode="auto">
                    <a:xfrm>
                      <a:off x="0" y="0"/>
                      <a:ext cx="6322695" cy="6624320"/>
                    </a:xfrm>
                    <a:prstGeom prst="rect">
                      <a:avLst/>
                    </a:prstGeom>
                  </pic:spPr>
                </pic:pic>
              </a:graphicData>
            </a:graphic>
          </wp:inline>
        </w:drawing>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Normal"/>
        <w:widowControl/>
        <w:numPr>
          <w:ilvl w:val="0"/>
          <w:numId w:val="2"/>
        </w:numPr>
        <w:ind w:left="540" w:hanging="540"/>
        <w:rPr>
          <w:rFonts w:ascii="Calibri" w:hAnsi="Calibri" w:cs="Arial" w:asciiTheme="minorHAnsi" w:hAnsiTheme="minorHAnsi"/>
        </w:rPr>
      </w:pPr>
      <w:r>
        <w:rPr>
          <w:rFonts w:cs="Arial" w:ascii="Calibri" w:hAnsi="Calibri" w:asciiTheme="minorHAnsi" w:hAnsiTheme="minorHAnsi"/>
        </w:rPr>
        <w:t xml:space="preserve">27) </w:t>
      </w:r>
      <w:ins w:id="2" w:author="Vicki Cornish" w:date="2019-06-11T08:40:00Z">
        <w:r>
          <w:rPr>
            <w:rFonts w:cs="Arial" w:ascii="Calibri" w:hAnsi="Calibri" w:asciiTheme="minorHAnsi" w:hAnsiTheme="minorHAnsi"/>
          </w:rPr>
          <w:t xml:space="preserve">   </w:t>
        </w:r>
      </w:ins>
      <w:r>
        <w:rPr>
          <w:rFonts w:cs="Arial" w:ascii="Calibri" w:hAnsi="Calibri" w:asciiTheme="minorHAnsi" w:hAnsiTheme="minorHAnsi"/>
        </w:rPr>
        <w:t>The placement will take about 5-10 minutes to run.</w:t>
      </w:r>
    </w:p>
    <w:p>
      <w:pPr>
        <w:pStyle w:val="Normal"/>
        <w:widowContro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drawing>
          <wp:inline distT="0" distB="12065" distL="0" distR="0">
            <wp:extent cx="6332855" cy="5525135"/>
            <wp:effectExtent l="0" t="0" r="0" b="0"/>
            <wp:docPr id="31" name="Picture 79" descr="Tutorial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9" descr="Tutorial4.27.png"/>
                    <pic:cNvPicPr>
                      <a:picLocks noChangeAspect="1" noChangeArrowheads="1"/>
                    </pic:cNvPicPr>
                  </pic:nvPicPr>
                  <pic:blipFill>
                    <a:blip r:embed="rId40"/>
                    <a:stretch>
                      <a:fillRect/>
                    </a:stretch>
                  </pic:blipFill>
                  <pic:spPr bwMode="auto">
                    <a:xfrm>
                      <a:off x="0" y="0"/>
                      <a:ext cx="6332855" cy="5525135"/>
                    </a:xfrm>
                    <a:prstGeom prst="rect">
                      <a:avLst/>
                    </a:prstGeom>
                  </pic:spPr>
                </pic:pic>
              </a:graphicData>
            </a:graphic>
          </wp:inline>
        </w:drawing>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Normal"/>
        <w:widowControl/>
        <w:numPr>
          <w:ilvl w:val="0"/>
          <w:numId w:val="2"/>
        </w:numPr>
        <w:ind w:left="540" w:hanging="540"/>
        <w:rPr>
          <w:rFonts w:ascii="Calibri" w:hAnsi="Calibri" w:cs="Arial" w:asciiTheme="minorHAnsi" w:hAnsiTheme="minorHAnsi"/>
        </w:rPr>
      </w:pPr>
      <w:r>
        <w:rPr>
          <w:rFonts w:cs="Arial" w:ascii="Calibri" w:hAnsi="Calibri" w:asciiTheme="minorHAnsi" w:hAnsiTheme="minorHAnsi"/>
        </w:rPr>
        <w:t xml:space="preserve">28)  </w:t>
      </w:r>
      <w:ins w:id="3" w:author="Vicki Cornish" w:date="2019-06-11T08:40:00Z">
        <w:r>
          <w:rPr>
            <w:rFonts w:cs="Arial" w:ascii="Calibri" w:hAnsi="Calibri" w:asciiTheme="minorHAnsi" w:hAnsiTheme="minorHAnsi"/>
          </w:rPr>
          <w:t xml:space="preserve">  </w:t>
        </w:r>
      </w:ins>
      <w:r>
        <w:rPr>
          <w:rFonts w:cs="Arial" w:ascii="Calibri" w:hAnsi="Calibri" w:asciiTheme="minorHAnsi" w:hAnsiTheme="minorHAnsi"/>
        </w:rPr>
        <w:t xml:space="preserve">Once the run is complete, the results page will display. Select </w:t>
      </w:r>
      <w:r>
        <w:rPr>
          <w:rFonts w:cs="Arial" w:ascii="Calibri" w:hAnsi="Calibri" w:asciiTheme="minorHAnsi" w:hAnsiTheme="minorHAnsi"/>
          <w:b/>
        </w:rPr>
        <w:t>View tree</w:t>
      </w:r>
      <w:r>
        <w:rPr>
          <w:rFonts w:cs="Arial" w:ascii="Calibri" w:hAnsi="Calibri" w:asciiTheme="minorHAnsi" w:hAnsiTheme="minorHAnsi"/>
        </w:rPr>
        <w:t xml:space="preserve"> to see the tree.</w:t>
      </w:r>
    </w:p>
    <w:p>
      <w:pPr>
        <w:pStyle w:val="Normal"/>
        <w:widowContro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drawing>
          <wp:inline distT="0" distB="0" distL="0" distR="0">
            <wp:extent cx="6332855" cy="6508115"/>
            <wp:effectExtent l="0" t="0" r="0" b="0"/>
            <wp:docPr id="32" name="Picture 80" descr="Tutorial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0" descr="Tutorial4.28.png"/>
                    <pic:cNvPicPr>
                      <a:picLocks noChangeAspect="1" noChangeArrowheads="1"/>
                    </pic:cNvPicPr>
                  </pic:nvPicPr>
                  <pic:blipFill>
                    <a:blip r:embed="rId41"/>
                    <a:stretch>
                      <a:fillRect/>
                    </a:stretch>
                  </pic:blipFill>
                  <pic:spPr bwMode="auto">
                    <a:xfrm>
                      <a:off x="0" y="0"/>
                      <a:ext cx="6332855" cy="6508115"/>
                    </a:xfrm>
                    <a:prstGeom prst="rect">
                      <a:avLst/>
                    </a:prstGeom>
                  </pic:spPr>
                </pic:pic>
              </a:graphicData>
            </a:graphic>
          </wp:inline>
        </w:drawing>
      </w:r>
      <w:r>
        <w:br w:type="page"/>
      </w:r>
    </w:p>
    <w:p>
      <w:pPr>
        <w:pStyle w:val="ListParagraph"/>
        <w:widowControl/>
        <w:numPr>
          <w:ilvl w:val="0"/>
          <w:numId w:val="3"/>
        </w:numPr>
        <w:ind w:left="540" w:hanging="540"/>
        <w:rPr>
          <w:rFonts w:ascii="Calibri" w:hAnsi="Calibri" w:cs="Arial" w:asciiTheme="minorHAnsi" w:hAnsiTheme="minorHAnsi"/>
          <w:szCs w:val="24"/>
        </w:rPr>
      </w:pPr>
      <w:r>
        <w:rPr>
          <w:rFonts w:cs="Arial" w:ascii="Calibri" w:hAnsi="Calibri" w:asciiTheme="minorHAnsi" w:hAnsiTheme="minorHAnsi"/>
          <w:szCs w:val="24"/>
        </w:rPr>
        <w:t>The tree created by the second run is displayed using the following selections:</w:t>
      </w:r>
    </w:p>
    <w:p>
      <w:pPr>
        <w:pStyle w:val="Normal"/>
        <w:numPr>
          <w:ilvl w:val="0"/>
          <w:numId w:val="2"/>
        </w:numPr>
        <w:ind w:left="720" w:firstLine="720"/>
        <w:rPr>
          <w:rFonts w:ascii="Calibri" w:hAnsi="Calibri" w:cs="Arial" w:asciiTheme="minorHAnsi" w:hAnsiTheme="minorHAnsi"/>
          <w:b/>
          <w:b/>
        </w:rPr>
      </w:pPr>
      <w:r>
        <w:rPr>
          <w:rFonts w:cs="Arial" w:ascii="Calibri" w:hAnsi="Calibri"/>
          <w:b/>
        </w:rPr>
      </w:r>
    </w:p>
    <w:p>
      <w:pPr>
        <w:pStyle w:val="Normal"/>
        <w:numPr>
          <w:ilvl w:val="0"/>
          <w:numId w:val="2"/>
        </w:numPr>
        <w:ind w:left="720" w:firstLine="720"/>
        <w:rPr>
          <w:rFonts w:ascii="Calibri" w:hAnsi="Calibri" w:cs="Arial" w:asciiTheme="minorHAnsi" w:hAnsiTheme="minorHAnsi"/>
        </w:rPr>
      </w:pPr>
      <w:r>
        <w:rPr>
          <w:rFonts w:cs="Arial" w:ascii="Calibri" w:hAnsi="Calibri" w:asciiTheme="minorHAnsi" w:hAnsiTheme="minorHAnsi"/>
          <w:b/>
        </w:rPr>
        <w:t>Zoom:</w:t>
      </w:r>
      <w:r>
        <w:rPr>
          <w:rFonts w:cs="Arial" w:ascii="Calibri" w:hAnsi="Calibri" w:asciiTheme="minorHAnsi" w:hAnsiTheme="minorHAnsi"/>
        </w:rPr>
        <w:t xml:space="preserve"> 0.8282</w:t>
      </w:r>
    </w:p>
    <w:p>
      <w:pPr>
        <w:pStyle w:val="Normal"/>
        <w:numPr>
          <w:ilvl w:val="0"/>
          <w:numId w:val="2"/>
        </w:numPr>
        <w:ind w:left="360" w:firstLine="360"/>
        <w:rPr>
          <w:rFonts w:ascii="Calibri" w:hAnsi="Calibri" w:cs="Arial" w:asciiTheme="minorHAnsi" w:hAnsiTheme="minorHAnsi"/>
        </w:rPr>
      </w:pPr>
      <w:r>
        <w:rPr>
          <w:rFonts w:cs="Arial" w:ascii="Calibri" w:hAnsi="Calibri" w:asciiTheme="minorHAnsi" w:hAnsiTheme="minorHAnsi"/>
          <w:b/>
        </w:rPr>
        <w:t>Font size:</w:t>
      </w:r>
      <w:r>
        <w:rPr>
          <w:rFonts w:cs="Arial" w:ascii="Calibri" w:hAnsi="Calibri" w:asciiTheme="minorHAnsi" w:hAnsiTheme="minorHAnsi"/>
        </w:rPr>
        <w:t xml:space="preserve"> +6</w:t>
      </w:r>
    </w:p>
    <w:p>
      <w:pPr>
        <w:pStyle w:val="Normal"/>
        <w:numPr>
          <w:ilvl w:val="0"/>
          <w:numId w:val="2"/>
        </w:numPr>
        <w:ind w:left="360" w:firstLine="360"/>
        <w:rPr>
          <w:rFonts w:ascii="Calibri" w:hAnsi="Calibri" w:cs="Arial" w:asciiTheme="minorHAnsi" w:hAnsiTheme="minorHAnsi"/>
        </w:rPr>
      </w:pPr>
      <w:r>
        <w:rPr>
          <w:rFonts w:cs="Arial" w:ascii="Calibri" w:hAnsi="Calibri" w:asciiTheme="minorHAnsi" w:hAnsiTheme="minorHAnsi"/>
          <w:b/>
        </w:rPr>
        <w:t>Font size adjust bootstrap:</w:t>
      </w:r>
      <w:r>
        <w:rPr>
          <w:rFonts w:cs="Arial" w:ascii="Calibri" w:hAnsi="Calibri" w:asciiTheme="minorHAnsi" w:hAnsiTheme="minorHAnsi"/>
        </w:rPr>
        <w:t xml:space="preserve"> +6</w:t>
      </w:r>
    </w:p>
    <w:p>
      <w:pPr>
        <w:pStyle w:val="Normal"/>
        <w:numPr>
          <w:ilvl w:val="0"/>
          <w:numId w:val="2"/>
        </w:numPr>
        <w:ind w:left="360" w:firstLine="360"/>
        <w:rPr>
          <w:rFonts w:ascii="Calibri" w:hAnsi="Calibri" w:cs="Arial" w:asciiTheme="minorHAnsi" w:hAnsiTheme="minorHAnsi"/>
        </w:rPr>
      </w:pPr>
      <w:r>
        <w:rPr>
          <w:rFonts w:cs="Arial" w:ascii="Calibri" w:hAnsi="Calibri" w:asciiTheme="minorHAnsi" w:hAnsiTheme="minorHAnsi"/>
          <w:b/>
        </w:rPr>
        <w:t>Colorize leaves</w:t>
      </w:r>
      <w:r>
        <w:rPr>
          <w:rFonts w:cs="Arial" w:ascii="Calibri" w:hAnsi="Calibri" w:asciiTheme="minorHAnsi" w:hAnsiTheme="minorHAnsi"/>
        </w:rPr>
        <w:t xml:space="preserve"> by Species</w:t>
      </w:r>
    </w:p>
    <w:p>
      <w:pPr>
        <w:pStyle w:val="Normal"/>
        <w:numPr>
          <w:ilvl w:val="0"/>
          <w:numId w:val="2"/>
        </w:numPr>
        <w:ind w:left="360" w:firstLine="360"/>
        <w:rPr>
          <w:rFonts w:ascii="Calibri" w:hAnsi="Calibri" w:cs="Arial" w:asciiTheme="minorHAnsi" w:hAnsiTheme="minorHAnsi"/>
        </w:rPr>
      </w:pPr>
      <w:r>
        <w:rPr>
          <w:rFonts w:cs="Arial" w:ascii="Calibri" w:hAnsi="Calibri" w:asciiTheme="minorHAnsi" w:hAnsiTheme="minorHAnsi"/>
        </w:rPr>
        <w:t xml:space="preserve">Branch </w:t>
      </w:r>
      <w:r>
        <w:rPr>
          <w:rFonts w:cs="Arial" w:ascii="Calibri" w:hAnsi="Calibri" w:asciiTheme="minorHAnsi" w:hAnsiTheme="minorHAnsi"/>
          <w:b/>
        </w:rPr>
        <w:t>Width</w:t>
      </w:r>
      <w:r>
        <w:rPr>
          <w:rFonts w:cs="Arial" w:ascii="Calibri" w:hAnsi="Calibri" w:asciiTheme="minorHAnsi" w:hAnsiTheme="minorHAnsi"/>
        </w:rPr>
        <w:t xml:space="preserve">: 2 </w:t>
      </w:r>
    </w:p>
    <w:p>
      <w:pPr>
        <w:pStyle w:val="Normal"/>
        <w:numPr>
          <w:ilvl w:val="0"/>
          <w:numId w:val="2"/>
        </w:numPr>
        <w:ind w:left="360" w:firstLine="360"/>
        <w:rPr>
          <w:rFonts w:ascii="Calibri" w:hAnsi="Calibri" w:cs="Arial" w:asciiTheme="minorHAnsi" w:hAnsiTheme="minorHAnsi"/>
        </w:rPr>
      </w:pPr>
      <w:r>
        <w:rPr>
          <w:rFonts w:cs="Arial" w:ascii="Calibri" w:hAnsi="Calibri" w:asciiTheme="minorHAnsi" w:hAnsiTheme="minorHAnsi"/>
        </w:rPr>
        <w:t xml:space="preserve">The </w:t>
      </w:r>
      <w:r>
        <w:rPr>
          <w:rFonts w:cs="Arial" w:ascii="Calibri" w:hAnsi="Calibri" w:asciiTheme="minorHAnsi" w:hAnsiTheme="minorHAnsi"/>
          <w:b/>
        </w:rPr>
        <w:t>branch lengths</w:t>
      </w:r>
      <w:r>
        <w:rPr>
          <w:rFonts w:cs="Arial" w:ascii="Calibri" w:hAnsi="Calibri" w:asciiTheme="minorHAnsi" w:hAnsiTheme="minorHAnsi"/>
        </w:rPr>
        <w:t xml:space="preserve"> are drawn to scale</w:t>
      </w:r>
    </w:p>
    <w:p>
      <w:pPr>
        <w:pStyle w:val="ListParagraph"/>
        <w:widowControl/>
        <w:numPr>
          <w:ilvl w:val="0"/>
          <w:numId w:val="2"/>
        </w:numPr>
        <w:ind w:left="360" w:hanging="0"/>
        <w:rPr>
          <w:rFonts w:ascii="Calibri" w:hAnsi="Calibri" w:cs="Arial" w:asciiTheme="minorHAnsi" w:hAnsiTheme="minorHAnsi"/>
          <w:szCs w:val="24"/>
        </w:rPr>
      </w:pPr>
      <w:r>
        <w:rPr>
          <w:rFonts w:cs="Arial" w:ascii="Calibri" w:hAnsi="Calibri"/>
          <w:szCs w:val="24"/>
        </w:rPr>
        <w:drawing>
          <wp:anchor behindDoc="0" distT="0" distB="0" distL="0" distR="0" simplePos="0" locked="0" layoutInCell="1" allowOverlap="1" relativeHeight="6">
            <wp:simplePos x="0" y="0"/>
            <wp:positionH relativeFrom="column">
              <wp:posOffset>-73660</wp:posOffset>
            </wp:positionH>
            <wp:positionV relativeFrom="paragraph">
              <wp:posOffset>250825</wp:posOffset>
            </wp:positionV>
            <wp:extent cx="6332220" cy="3944620"/>
            <wp:effectExtent l="0" t="0" r="0" b="0"/>
            <wp:wrapSquare wrapText="largest"/>
            <wp:docPr id="3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2" descr=""/>
                    <pic:cNvPicPr>
                      <a:picLocks noChangeAspect="1" noChangeArrowheads="1"/>
                    </pic:cNvPicPr>
                  </pic:nvPicPr>
                  <pic:blipFill>
                    <a:blip r:embed="rId42"/>
                    <a:stretch>
                      <a:fillRect/>
                    </a:stretch>
                  </pic:blipFill>
                  <pic:spPr bwMode="auto">
                    <a:xfrm>
                      <a:off x="0" y="0"/>
                      <a:ext cx="6332220" cy="3944620"/>
                    </a:xfrm>
                    <a:prstGeom prst="rect">
                      <a:avLst/>
                    </a:prstGeom>
                  </pic:spPr>
                </pic:pic>
              </a:graphicData>
            </a:graphic>
          </wp:anchor>
        </w:drawing>
      </w:r>
    </w:p>
    <w:p>
      <w:pPr>
        <w:pStyle w:val="Normal"/>
        <w:numPr>
          <w:ilvl w:val="0"/>
          <w:numId w:val="2"/>
        </w:numPr>
        <w:rPr>
          <w:rFonts w:ascii="Calibri" w:hAnsi="Calibri" w:cs="Arial" w:asciiTheme="minorHAnsi" w:hAnsiTheme="minorHAnsi"/>
        </w:rPr>
      </w:pPr>
      <w:r>
        <w:rPr>
          <w:rFonts w:cs="Arial" w:ascii="Calibri" w:hAnsi="Calibri"/>
        </w:rPr>
      </w:r>
    </w:p>
    <w:p>
      <w:pPr>
        <w:pStyle w:val="Normal"/>
        <w:numPr>
          <w:ilvl w:val="0"/>
          <w:numId w:val="2"/>
        </w:numPr>
        <w:rPr>
          <w:rFonts w:ascii="Calibri" w:hAnsi="Calibri" w:cs="Arial" w:asciiTheme="minorHAnsi" w:hAnsiTheme="minorHAnsi"/>
        </w:rPr>
      </w:pPr>
      <w:r>
        <w:rPr>
          <w:rFonts w:cs="Arial" w:ascii="Calibri" w:hAnsi="Calibri"/>
        </w:rPr>
      </w:r>
    </w:p>
    <w:p>
      <w:pPr>
        <w:pStyle w:val="Normal"/>
        <w:widowControl/>
        <w:numPr>
          <w:ilvl w:val="0"/>
          <w:numId w:val="2"/>
        </w:numPr>
        <w:rPr>
          <w:rFonts w:ascii="Calibri" w:hAnsi="Calibri" w:cs="Arial" w:asciiTheme="minorHAnsi" w:hAnsiTheme="minorHAnsi"/>
        </w:rPr>
      </w:pPr>
      <w:r>
        <w:rPr>
          <w:rFonts w:cs="Arial" w:ascii="Calibri" w:hAnsi="Calibri"/>
        </w:rPr>
      </w:r>
      <w:r>
        <w:br w:type="page"/>
      </w:r>
    </w:p>
    <w:p>
      <w:pPr>
        <w:pStyle w:val="Normal"/>
        <w:widowControl/>
        <w:numPr>
          <w:ilvl w:val="0"/>
          <w:numId w:val="2"/>
        </w:numPr>
        <w:tabs>
          <w:tab w:val="left" w:pos="540" w:leader="none"/>
          <w:tab w:val="left" w:pos="3510" w:leader="none"/>
        </w:tabs>
        <w:ind w:left="540" w:hanging="540"/>
        <w:pPrChange w:id="0" w:author="Vicki Cornish" w:date="2019-06-11T08:19:00Z">
          <w:pPr>
            <w:widowControl/>
            <w:tabs>
              <w:tab w:val="left" w:pos="540" w:leader="none"/>
            </w:tabs>
            <w:ind w:left="540" w:hanging="540"/>
          </w:pPr>
        </w:pPrChange>
        <w:rPr>
          <w:rFonts w:ascii="Calibri" w:hAnsi="Calibri" w:cs="Arial" w:asciiTheme="minorHAnsi" w:hAnsiTheme="minorHAnsi"/>
        </w:rPr>
      </w:pPr>
      <w:r>
        <w:rPr>
          <w:rFonts w:cs="Arial" w:ascii="Calibri" w:hAnsi="Calibri" w:asciiTheme="minorHAnsi" w:hAnsiTheme="minorHAnsi"/>
        </w:rPr>
        <w:t xml:space="preserve">30) </w:t>
      </w:r>
      <w:ins w:id="4" w:author="Vicki Cornish" w:date="2019-06-11T08:19:00Z">
        <w:r>
          <w:rPr>
            <w:rFonts w:cs="Arial" w:ascii="Calibri" w:hAnsi="Calibri" w:asciiTheme="minorHAnsi" w:hAnsiTheme="minorHAnsi"/>
          </w:rPr>
          <w:t xml:space="preserve">   </w:t>
        </w:r>
      </w:ins>
      <w:r>
        <w:rPr>
          <w:rFonts w:cs="Arial" w:ascii="Calibri" w:hAnsi="Calibri" w:asciiTheme="minorHAnsi" w:hAnsiTheme="minorHAnsi"/>
        </w:rPr>
        <w:t>Clicking on update metadata on the tree (as shown in step 15) and clicking download (as shown in</w:t>
      </w:r>
      <w:ins w:id="5" w:author="Vicki Cornish" w:date="2019-06-11T08:17:00Z">
        <w:r>
          <w:rPr>
            <w:rFonts w:cs="Arial" w:ascii="Calibri" w:hAnsi="Calibri" w:asciiTheme="minorHAnsi" w:hAnsiTheme="minorHAnsi"/>
          </w:rPr>
          <w:t xml:space="preserve"> </w:t>
        </w:r>
      </w:ins>
      <w:del w:id="6" w:author="Vicki Cornish" w:date="2019-06-11T08:17:00Z">
        <w:r>
          <w:rPr>
            <w:rFonts w:cs="Arial" w:ascii="Calibri" w:hAnsi="Calibri" w:asciiTheme="minorHAnsi" w:hAnsiTheme="minorHAnsi"/>
          </w:rPr>
          <w:delText xml:space="preserve"> </w:delText>
        </w:r>
      </w:del>
      <w:r>
        <w:rPr>
          <w:rFonts w:cs="Arial" w:ascii="Calibri" w:hAnsi="Calibri" w:asciiTheme="minorHAnsi" w:hAnsiTheme="minorHAnsi"/>
        </w:rPr>
        <w:t xml:space="preserve">step 16) will pull up the new specimen metadata file. </w:t>
      </w:r>
      <w:commentRangeStart w:id="0"/>
      <w:commentRangeStart w:id="1"/>
      <w:r>
        <w:rPr>
          <w:rFonts w:cs="Arial" w:ascii="Calibri" w:hAnsi="Calibri" w:asciiTheme="minorHAnsi" w:hAnsiTheme="minorHAnsi"/>
        </w:rPr>
        <w:t xml:space="preserve">Sort the file by specimen. </w:t>
      </w:r>
      <w:r>
        <w:rPr>
          <w:rFonts w:cs="Arial" w:ascii="Calibri" w:hAnsi="Calibri" w:asciiTheme="minorHAnsi" w:hAnsiTheme="minorHAnsi"/>
        </w:rPr>
      </w:r>
      <w:commentRangeEnd w:id="1"/>
      <w:r>
        <w:commentReference w:id="1"/>
      </w:r>
      <w:r>
        <w:rPr>
          <w:rFonts w:cs="Arial" w:ascii="Calibri" w:hAnsi="Calibri" w:asciiTheme="minorHAnsi" w:hAnsiTheme="minorHAnsi"/>
        </w:rPr>
      </w:r>
      <w:commentRangeEnd w:id="0"/>
      <w:r>
        <w:commentReference w:id="0"/>
      </w:r>
      <w:r>
        <w:rPr>
          <w:rFonts w:cs="Arial" w:ascii="Calibri" w:hAnsi="Calibri" w:asciiTheme="minorHAnsi" w:hAnsiTheme="minorHAnsi"/>
        </w:rPr>
        <w:t>Now the edits made in step 18 are shown here along with the new unknown placements. Note: This view was edited to show the strain name and species column together for illustration purposes. The file has many other attributes in between these two columns.</w:t>
      </w:r>
    </w:p>
    <w:p>
      <w:pPr>
        <w:pStyle w:val="Normal"/>
        <w:numPr>
          <w:ilvl w:val="0"/>
          <w:numId w:val="2"/>
        </w:numPr>
        <w:rPr>
          <w:rFonts w:ascii="Calibri" w:hAnsi="Calibri" w:cs="Arial" w:asciiTheme="minorHAnsi" w:hAnsiTheme="minorHAnsi"/>
        </w:rPr>
      </w:pPr>
      <w:r>
        <w:rPr>
          <w:rFonts w:cs="Arial" w:ascii="Calibri" w:hAnsi="Calibri"/>
        </w:rPr>
      </w:r>
    </w:p>
    <w:p>
      <w:pPr>
        <w:pStyle w:val="Normal"/>
        <w:numPr>
          <w:ilvl w:val="0"/>
          <w:numId w:val="2"/>
        </w:numPr>
        <w:rPr/>
      </w:pPr>
      <w:r>
        <w:rPr/>
        <w:drawing>
          <wp:anchor behindDoc="0" distT="0" distB="0" distL="0" distR="0" simplePos="0" locked="0" layoutInCell="1" allowOverlap="1" relativeHeight="7">
            <wp:simplePos x="0" y="0"/>
            <wp:positionH relativeFrom="column">
              <wp:posOffset>253365</wp:posOffset>
            </wp:positionH>
            <wp:positionV relativeFrom="paragraph">
              <wp:posOffset>23495</wp:posOffset>
            </wp:positionV>
            <wp:extent cx="5473065" cy="4141470"/>
            <wp:effectExtent l="0" t="0" r="0" b="0"/>
            <wp:wrapSquare wrapText="largest"/>
            <wp:docPr id="3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3" descr=""/>
                    <pic:cNvPicPr>
                      <a:picLocks noChangeAspect="1" noChangeArrowheads="1"/>
                    </pic:cNvPicPr>
                  </pic:nvPicPr>
                  <pic:blipFill>
                    <a:blip r:embed="rId43"/>
                    <a:stretch>
                      <a:fillRect/>
                    </a:stretch>
                  </pic:blipFill>
                  <pic:spPr bwMode="auto">
                    <a:xfrm>
                      <a:off x="0" y="0"/>
                      <a:ext cx="5473065" cy="4141470"/>
                    </a:xfrm>
                    <a:prstGeom prst="rect">
                      <a:avLst/>
                    </a:prstGeom>
                  </pic:spPr>
                </pic:pic>
              </a:graphicData>
            </a:graphic>
          </wp:anchor>
        </w:drawing>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1" w:author="Ignazio Carbone" w:date="2019-06-11T07:45:00Z" w:initials="IC">
    <w:p>
      <w:r>
        <w:rPr/>
        <w:t>Not clear – can you show the header in the screenshot.</w:t>
      </w:r>
    </w:p>
  </w:comment>
  <w:comment w:id="0" w:author="Vicki Cornish" w:date="2019-06-11T08:20:00Z" w:initials="VC">
    <w:p>
      <w:r>
        <w:rPr/>
        <w:t xml:space="preserve">Here is the new view.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Liberation Sans">
    <w:altName w:val="Arial"/>
    <w:charset w:val="01"/>
    <w:family w:val="roman"/>
    <w:pitch w:val="variable"/>
  </w:font>
  <w:font w:name="Calibri">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54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lvl w:ilvl="0">
      <w:start w:val="29"/>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1"/>
  <w:trackRevisions/>
  <w:defaultTabStop w:val="709"/>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Cs w:val="24"/>
        <w:lang w:val="en-US" w:eastAsia="zh-CN" w:bidi="hi-IN"/>
      </w:rPr>
    </w:rPrDefault>
    <w:pPrDefault>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val="false"/>
      <w:bidi w:val="0"/>
      <w:jc w:val="left"/>
    </w:pPr>
    <w:rPr>
      <w:rFonts w:ascii="Liberation Serif" w:hAnsi="Liberation Serif" w:eastAsia="Droid Sans Fallback" w:cs="FreeSans"/>
      <w:color w:val="auto"/>
      <w:sz w:val="24"/>
      <w:szCs w:val="24"/>
      <w:lang w:val="en-US" w:eastAsia="zh-CN" w:bidi="hi-IN"/>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bf5ea3"/>
    <w:rPr>
      <w:color w:val="0563C1" w:themeColor="hyperlink"/>
      <w:u w:val="single"/>
    </w:rPr>
  </w:style>
  <w:style w:type="character" w:styleId="BalloonTextChar" w:customStyle="1">
    <w:name w:val="Balloon Text Char"/>
    <w:basedOn w:val="DefaultParagraphFont"/>
    <w:link w:val="BalloonText"/>
    <w:uiPriority w:val="99"/>
    <w:semiHidden/>
    <w:qFormat/>
    <w:rsid w:val="001c68df"/>
    <w:rPr>
      <w:rFonts w:ascii="Times New Roman" w:hAnsi="Times New Roman" w:cs="Mangal"/>
      <w:sz w:val="18"/>
      <w:szCs w:val="16"/>
    </w:rPr>
  </w:style>
  <w:style w:type="character" w:styleId="Annotationreference">
    <w:name w:val="annotation reference"/>
    <w:basedOn w:val="DefaultParagraphFont"/>
    <w:uiPriority w:val="99"/>
    <w:semiHidden/>
    <w:unhideWhenUsed/>
    <w:qFormat/>
    <w:rsid w:val="00993511"/>
    <w:rPr>
      <w:sz w:val="16"/>
      <w:szCs w:val="16"/>
    </w:rPr>
  </w:style>
  <w:style w:type="character" w:styleId="CommentTextChar" w:customStyle="1">
    <w:name w:val="Comment Text Char"/>
    <w:basedOn w:val="DefaultParagraphFont"/>
    <w:link w:val="CommentText"/>
    <w:uiPriority w:val="99"/>
    <w:semiHidden/>
    <w:qFormat/>
    <w:rsid w:val="00993511"/>
    <w:rPr>
      <w:rFonts w:cs="Mangal"/>
      <w:szCs w:val="18"/>
    </w:rPr>
  </w:style>
  <w:style w:type="character" w:styleId="CommentSubjectChar" w:customStyle="1">
    <w:name w:val="Comment Subject Char"/>
    <w:basedOn w:val="CommentTextChar"/>
    <w:link w:val="CommentSubject"/>
    <w:uiPriority w:val="99"/>
    <w:semiHidden/>
    <w:qFormat/>
    <w:rsid w:val="00993511"/>
    <w:rPr>
      <w:rFonts w:cs="Mangal"/>
      <w:b/>
      <w:bCs/>
      <w:szCs w:val="18"/>
    </w:rPr>
  </w:style>
  <w:style w:type="paragraph" w:styleId="Heading" w:customStyle="1">
    <w:name w:val="Heading"/>
    <w:basedOn w:val="Normal"/>
    <w:next w:val="TextBody"/>
    <w:qFormat/>
    <w:pPr>
      <w:keepNext/>
      <w:spacing w:before="240" w:after="120"/>
    </w:pPr>
    <w:rPr>
      <w:rFonts w:ascii="Liberation Sans" w:hAnsi="Liberation Sans"/>
      <w:sz w:val="28"/>
      <w:szCs w:val="28"/>
    </w:rPr>
  </w:style>
  <w:style w:type="paragraph" w:styleId="TextBody">
    <w:name w:val="Text Body"/>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FreeSans"/>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Title">
    <w:name w:val="Title"/>
    <w:basedOn w:val="Heading"/>
    <w:qFormat/>
    <w:pPr>
      <w:jc w:val="center"/>
    </w:pPr>
    <w:rPr>
      <w:b/>
      <w:bCs/>
      <w:sz w:val="56"/>
      <w:szCs w:val="56"/>
    </w:rPr>
  </w:style>
  <w:style w:type="paragraph" w:styleId="ListParagraph">
    <w:name w:val="List Paragraph"/>
    <w:basedOn w:val="Normal"/>
    <w:uiPriority w:val="34"/>
    <w:qFormat/>
    <w:rsid w:val="000b0738"/>
    <w:pPr>
      <w:spacing w:before="0" w:after="0"/>
      <w:ind w:left="720" w:hanging="0"/>
      <w:contextualSpacing/>
    </w:pPr>
    <w:rPr>
      <w:rFonts w:cs="Mangal"/>
      <w:szCs w:val="21"/>
    </w:rPr>
  </w:style>
  <w:style w:type="paragraph" w:styleId="BalloonText">
    <w:name w:val="Balloon Text"/>
    <w:basedOn w:val="Normal"/>
    <w:link w:val="BalloonTextChar"/>
    <w:uiPriority w:val="99"/>
    <w:semiHidden/>
    <w:unhideWhenUsed/>
    <w:qFormat/>
    <w:rsid w:val="001c68df"/>
    <w:pPr/>
    <w:rPr>
      <w:rFonts w:ascii="Times New Roman" w:hAnsi="Times New Roman" w:cs="Mangal"/>
      <w:sz w:val="18"/>
      <w:szCs w:val="16"/>
    </w:rPr>
  </w:style>
  <w:style w:type="paragraph" w:styleId="Annotationtext">
    <w:name w:val="annotation text"/>
    <w:basedOn w:val="Normal"/>
    <w:link w:val="CommentTextChar"/>
    <w:uiPriority w:val="99"/>
    <w:semiHidden/>
    <w:unhideWhenUsed/>
    <w:qFormat/>
    <w:rsid w:val="00993511"/>
    <w:pPr/>
    <w:rPr>
      <w:rFonts w:cs="Mangal"/>
      <w:sz w:val="20"/>
      <w:szCs w:val="18"/>
    </w:rPr>
  </w:style>
  <w:style w:type="paragraph" w:styleId="Annotationsubject">
    <w:name w:val="annotation subject"/>
    <w:basedOn w:val="Annotationtext"/>
    <w:link w:val="CommentSubjectChar"/>
    <w:uiPriority w:val="99"/>
    <w:semiHidden/>
    <w:unhideWhenUsed/>
    <w:qFormat/>
    <w:rsid w:val="00993511"/>
    <w:pPr/>
    <w:rPr>
      <w:b/>
      <w:bCs/>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bas.hpc.ncsu.edu/start"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comments" Target="comments.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Relationship Id="rId4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Application>LibreOffice/5.0.3.2$Linux_X86_64 LibreOffice_project/00m0$Build-2</Application>
  <Paragraphs>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2019-06-11T11:46:00Z</dcterms:created>
  <dc:creator>jim </dc:creator>
  <dc:language>en-US</dc:language>
  <cp:lastModifiedBy>Vicki Cornish</cp:lastModifiedBy>
  <dcterms:modified xsi:type="dcterms:W3CDTF">2019-06-11T12:52:00Z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