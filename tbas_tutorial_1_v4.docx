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20.png" ContentType="image/png"/>
  <Override PartName="/word/media/image19.png" ContentType="image/png"/>
  <Override PartName="/word/media/image18.png" ContentType="image/png"/>
  <Override PartName="/word/media/image16.png" ContentType="image/png"/>
  <Override PartName="/word/media/image15.png" ContentType="image/png"/>
  <Override PartName="/word/media/image13.png" ContentType="image/png"/>
  <Override PartName="/word/media/image12.png" ContentType="image/png"/>
  <Override PartName="/word/media/image11.png" ContentType="image/png"/>
  <Override PartName="/word/media/image21.png" ContentType="image/png"/>
  <Override PartName="/word/media/image1.png" ContentType="image/png"/>
  <Override PartName="/word/media/image17.png" ContentType="image/png"/>
  <Override PartName="/word/media/image8.jpeg" ContentType="image/jpeg"/>
  <Override PartName="/word/media/image3.png" ContentType="image/png"/>
  <Override PartName="/word/media/image4.png" ContentType="image/png"/>
  <Override PartName="/word/media/image5.png" ContentType="image/png"/>
  <Override PartName="/word/media/image6.png" ContentType="image/png"/>
  <Override PartName="/word/media/image2.png" ContentType="image/png"/>
  <Override PartName="/word/media/image7.jpeg" ContentType="image/jpeg"/>
  <Override PartName="/word/media/image9.png" ContentType="image/png"/>
  <Override PartName="/word/media/image14.png" ContentType="image/png"/>
  <Override PartName="/word/media/image10.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sz w:val="28"/>
          <w:szCs w:val="28"/>
        </w:rPr>
      </w:pPr>
      <w:r>
        <w:rPr>
          <w:b/>
          <w:sz w:val="28"/>
          <w:szCs w:val="28"/>
        </w:rPr>
        <w:t xml:space="preserve">T-BAS v2.1 Tutorial 1: Viewing Trees, Alignments, and Specimen Metadata </w:t>
      </w:r>
    </w:p>
    <w:p>
      <w:pPr>
        <w:pStyle w:val="Normal"/>
        <w:rPr/>
      </w:pPr>
      <w:r>
        <w:rPr/>
      </w:r>
    </w:p>
    <w:p>
      <w:pPr>
        <w:pStyle w:val="Normal"/>
        <w:rPr/>
      </w:pPr>
      <w:r>
        <w:rPr/>
        <w:t xml:space="preserve">1) In this tutorial we will be using the </w:t>
      </w:r>
      <w:r>
        <w:rPr>
          <w:i/>
        </w:rPr>
        <w:t>Ramularia</w:t>
      </w:r>
      <w:r>
        <w:rPr/>
        <w:t xml:space="preserve"> reference tree as an example to illustrate the features available when viewing trees in T-BAS. To begin, go to the T-BAS start page (</w:t>
      </w:r>
      <w:hyperlink r:id="rId2">
        <w:r>
          <w:rPr>
            <w:rStyle w:val="InternetLink"/>
          </w:rPr>
          <w:t>https://tbas.hpc.ncsu.edu/start</w:t>
        </w:r>
      </w:hyperlink>
      <w:r>
        <w:rPr/>
        <w:t xml:space="preserve">) and click on the </w:t>
      </w:r>
      <w:r>
        <w:rPr>
          <w:b/>
        </w:rPr>
        <w:t>T-BAS Trees</w:t>
      </w:r>
      <w:r>
        <w:rPr/>
        <w:t xml:space="preserve"> button (see arrow).</w:t>
      </w:r>
    </w:p>
    <w:p>
      <w:pPr>
        <w:pStyle w:val="Normal"/>
        <w:rPr/>
      </w:pPr>
      <w:r>
        <w:rPr/>
        <mc:AlternateContent>
          <mc:Choice Requires="wpg">
            <w:drawing>
              <wp:anchor behindDoc="0" distT="0" distB="0" distL="114300" distR="114300" simplePos="0" locked="0" layoutInCell="1" allowOverlap="1" relativeHeight="2" wp14:anchorId="3AC8E803">
                <wp:simplePos x="0" y="0"/>
                <wp:positionH relativeFrom="column">
                  <wp:posOffset>0</wp:posOffset>
                </wp:positionH>
                <wp:positionV relativeFrom="paragraph">
                  <wp:posOffset>188595</wp:posOffset>
                </wp:positionV>
                <wp:extent cx="5944870" cy="4069715"/>
                <wp:effectExtent l="0" t="0" r="0" b="0"/>
                <wp:wrapNone/>
                <wp:docPr id="1" name="Group 11"/>
                <a:graphic xmlns:a="http://schemas.openxmlformats.org/drawingml/2006/main">
                  <a:graphicData uri="http://schemas.microsoft.com/office/word/2010/wordprocessingGroup">
                    <wpg:wgp>
                      <wpg:cNvGrpSpPr/>
                      <wpg:grpSpPr>
                        <a:xfrm>
                          <a:off x="0" y="0"/>
                          <a:ext cx="5944320" cy="4069080"/>
                        </a:xfrm>
                      </wpg:grpSpPr>
                      <pic:pic xmlns:pic="http://schemas.openxmlformats.org/drawingml/2006/picture">
                        <pic:nvPicPr>
                          <pic:cNvPr id="0" name="Picture 1" descr=""/>
                          <pic:cNvPicPr/>
                        </pic:nvPicPr>
                        <pic:blipFill>
                          <a:blip r:embed="rId3"/>
                          <a:stretch/>
                        </pic:blipFill>
                        <pic:spPr>
                          <a:xfrm>
                            <a:off x="0" y="0"/>
                            <a:ext cx="5944320" cy="4069080"/>
                          </a:xfrm>
                          <a:prstGeom prst="rect">
                            <a:avLst/>
                          </a:prstGeom>
                          <a:ln>
                            <a:noFill/>
                          </a:ln>
                        </pic:spPr>
                      </pic:pic>
                      <wps:wsp>
                        <wps:cNvSpPr/>
                        <wps:spPr>
                          <a:xfrm>
                            <a:off x="1572120" y="1143000"/>
                            <a:ext cx="165600" cy="286560"/>
                          </a:xfrm>
                          <a:prstGeom prst="downArrow">
                            <a:avLst>
                              <a:gd name="adj1" fmla="val 50000"/>
                              <a:gd name="adj2" fmla="val 50000"/>
                            </a:avLst>
                          </a:prstGeom>
                          <a:solidFill>
                            <a:srgbClr val="ff0000"/>
                          </a:solidFill>
                          <a:ln>
                            <a:noFill/>
                          </a:ln>
                        </wps:spPr>
                        <wps:style>
                          <a:lnRef idx="2">
                            <a:schemeClr val="accent1">
                              <a:shade val="50000"/>
                            </a:schemeClr>
                          </a:lnRef>
                          <a:fillRef idx="1">
                            <a:schemeClr val="accent1"/>
                          </a:fillRef>
                          <a:effectRef idx="0">
                            <a:schemeClr val="accent1"/>
                          </a:effectRef>
                          <a:fontRef idx="minor"/>
                        </wps:style>
                        <wps:bodyPr/>
                      </wps:wsp>
                    </wpg:wgp>
                  </a:graphicData>
                </a:graphic>
              </wp:anchor>
            </w:drawing>
          </mc:Choice>
          <mc:Fallback>
            <w:pict>
              <v:group id="shape_0" alt="Group 11" style="position:absolute;margin-left:0pt;margin-top:14.85pt;width:468.05pt;height:320.4pt" coordorigin="0,297" coordsize="9361,6408">
                <v:rect id="shape_0" ID="Picture 1" stroked="f" style="position:absolute;left:0;top:297;width:9360;height:6407">
                  <v:imagedata r:id="rId4" o:detectmouseclick="t"/>
                  <w10:wrap type="none"/>
                  <v:stroke color="#3465a4" joinstyle="round" endcap="flat"/>
                </v:rect>
                <v:shapetype id="shapetype_67" coordsize="21600,21600" o:spt="67" adj="10800,10800" path="m0@3l@5@3l@5,l@6,l@6@3l21600@3l10800,21600xe">
                  <v:stroke joinstyle="miter"/>
                  <v:formulas>
                    <v:f eqn="val 21600"/>
                    <v:f eqn="val #1"/>
                    <v:f eqn="val #0"/>
                    <v:f eqn="sum height 0 @2"/>
                    <v:f eqn="prod 1 @1 2"/>
                    <v:f eqn="sum 10800 0 @4"/>
                    <v:f eqn="sum 10800 @4 0"/>
                    <v:f eqn="prod @5 @2 10800"/>
                    <v:f eqn="sum @3 @7 0"/>
                  </v:formulas>
                  <v:path gradientshapeok="t" o:connecttype="rect" textboxrect="@5,0,@6,@8"/>
                  <v:handles>
                    <v:h position="@5,0"/>
                    <v:h position="0,@3"/>
                  </v:handles>
                </v:shapetype>
                <v:shape id="shape_0" ID="Down Arrow 7" fillcolor="red" stroked="f" style="position:absolute;left:2476;top:2097;width:260;height:450" type="shapetype_67">
                  <v:textbox>
                    <w:txbxContent>
                      <w:p>
                        <w:pPr>
                          <w:jc w:val="left"/>
                          <w:rPr/>
                        </w:pPr>
                        <w:r>
                          <w:rPr/>
                        </w:r>
                      </w:p>
                    </w:txbxContent>
                  </v:textbox>
                  <w10:wrap type="none"/>
                  <v:fill o:detectmouseclick="t" type="solid" color2="aqua"/>
                  <v:stroke color="#3465a4" weight="12600" joinstyle="miter" endcap="flat"/>
                </v:shape>
              </v:group>
            </w:pict>
          </mc:Fallback>
        </mc:AlternateContent>
      </w:r>
    </w:p>
    <w:p>
      <w:pPr>
        <w:pStyle w:val="Normal"/>
        <w:rPr/>
      </w:pPr>
      <w:r>
        <w:rPr/>
      </w:r>
    </w:p>
    <w:p>
      <w:pPr>
        <w:pStyle w:val="Normal"/>
        <w:rPr/>
      </w:pPr>
      <w:r>
        <w:rPr/>
      </w:r>
      <w:r>
        <w:br w:type="page"/>
      </w:r>
    </w:p>
    <w:p>
      <w:pPr>
        <w:pStyle w:val="Normal"/>
        <w:rPr/>
      </w:pPr>
      <w:r>
        <w:rPr/>
        <w:t xml:space="preserve">2) Click on the blue bullet to select the </w:t>
      </w:r>
      <w:r>
        <w:rPr>
          <w:i/>
        </w:rPr>
        <w:t xml:space="preserve">Ramularia </w:t>
      </w:r>
      <w:r>
        <w:rPr/>
        <w:t>reference tree.  Note only trees with a solid blue bullet in the guide tree contain data.</w:t>
      </w:r>
    </w:p>
    <w:p>
      <w:pPr>
        <w:pStyle w:val="Normal"/>
        <w:rPr/>
      </w:pPr>
      <w:r>
        <w:rPr/>
      </w:r>
    </w:p>
    <w:p>
      <w:pPr>
        <w:pStyle w:val="Normal"/>
        <w:rPr/>
      </w:pPr>
      <w:r>
        <w:rPr/>
        <w:drawing>
          <wp:inline distT="0" distB="2540" distL="0" distR="0">
            <wp:extent cx="5943600" cy="4061460"/>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5"/>
                    <a:stretch>
                      <a:fillRect/>
                    </a:stretch>
                  </pic:blipFill>
                  <pic:spPr bwMode="auto">
                    <a:xfrm>
                      <a:off x="0" y="0"/>
                      <a:ext cx="5943600" cy="4061460"/>
                    </a:xfrm>
                    <a:prstGeom prst="rect">
                      <a:avLst/>
                    </a:prstGeom>
                  </pic:spPr>
                </pic:pic>
              </a:graphicData>
            </a:graphic>
          </wp:inline>
        </w:drawing>
      </w:r>
    </w:p>
    <w:p>
      <w:pPr>
        <w:pStyle w:val="Normal"/>
        <w:rPr/>
      </w:pPr>
      <w:r>
        <w:rPr/>
      </w:r>
      <w:r>
        <w:br w:type="page"/>
      </w:r>
    </w:p>
    <w:p>
      <w:pPr>
        <w:pStyle w:val="Normal"/>
        <w:rPr/>
      </w:pPr>
      <w:r>
        <w:rPr/>
        <w:t xml:space="preserve">3)  The </w:t>
      </w:r>
      <w:r>
        <w:rPr>
          <w:i/>
        </w:rPr>
        <w:t>Ramularia</w:t>
      </w:r>
      <w:r>
        <w:rPr/>
        <w:t xml:space="preserve"> tree is now highlighted in red.  Below the guide tree are options (blue buttons) for </w:t>
      </w:r>
      <w:r>
        <w:rPr>
          <w:b/>
        </w:rPr>
        <w:t>View Tree Data</w:t>
      </w:r>
      <w:r>
        <w:rPr/>
        <w:t xml:space="preserve"> (i.e., viewing/downloading of tree, alignments and specimen metadata), and </w:t>
      </w:r>
      <w:r>
        <w:rPr>
          <w:b/>
        </w:rPr>
        <w:t>Place Unknowns</w:t>
      </w:r>
      <w:r>
        <w:rPr/>
        <w:t xml:space="preserve"> (i.e., phylogenetic placement of unknown sequences).</w:t>
      </w:r>
    </w:p>
    <w:p>
      <w:pPr>
        <w:pStyle w:val="Normal"/>
        <w:rPr/>
      </w:pPr>
      <w:r>
        <w:rPr/>
      </w:r>
    </w:p>
    <w:p>
      <w:pPr>
        <w:pStyle w:val="Normal"/>
        <w:rPr/>
      </w:pPr>
      <w:r>
        <w:rPr/>
        <w:drawing>
          <wp:inline distT="0" distB="2540" distL="0" distR="2540">
            <wp:extent cx="5941060" cy="4062095"/>
            <wp:effectExtent l="0" t="0" r="0" b="0"/>
            <wp:docPr id="3"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
                    <pic:cNvPicPr>
                      <a:picLocks noChangeAspect="1" noChangeArrowheads="1"/>
                    </pic:cNvPicPr>
                  </pic:nvPicPr>
                  <pic:blipFill>
                    <a:blip r:embed="rId6"/>
                    <a:srcRect l="0" t="0" r="0" b="175"/>
                    <a:stretch>
                      <a:fillRect/>
                    </a:stretch>
                  </pic:blipFill>
                  <pic:spPr bwMode="auto">
                    <a:xfrm>
                      <a:off x="0" y="0"/>
                      <a:ext cx="5941060" cy="4062095"/>
                    </a:xfrm>
                    <a:prstGeom prst="rect">
                      <a:avLst/>
                    </a:prstGeom>
                  </pic:spPr>
                </pic:pic>
              </a:graphicData>
            </a:graphic>
          </wp:inline>
        </w:drawing>
      </w:r>
    </w:p>
    <w:p>
      <w:pPr>
        <w:pStyle w:val="Normal"/>
        <w:rPr/>
      </w:pPr>
      <w:r>
        <w:rPr/>
      </w:r>
    </w:p>
    <w:p>
      <w:pPr>
        <w:pStyle w:val="Normal"/>
        <w:rPr/>
      </w:pPr>
      <w:r>
        <w:rPr/>
      </w:r>
      <w:r>
        <w:br w:type="page"/>
      </w:r>
    </w:p>
    <w:p>
      <w:pPr>
        <w:pStyle w:val="Normal"/>
        <w:rPr/>
      </w:pPr>
      <w:r>
        <w:rPr/>
        <w:t xml:space="preserve">4) Clicking on the </w:t>
      </w:r>
      <w:r>
        <w:rPr>
          <w:b/>
        </w:rPr>
        <w:t xml:space="preserve">View Tree Data </w:t>
      </w:r>
      <w:r>
        <w:rPr/>
        <w:t xml:space="preserve">button will open up a new tab with the </w:t>
      </w:r>
      <w:r>
        <w:rPr>
          <w:i/>
        </w:rPr>
        <w:t>Ramularia</w:t>
      </w:r>
      <w:r>
        <w:rPr/>
        <w:t xml:space="preserve"> tree. At the top of the left side pane are buttons for </w:t>
      </w:r>
      <w:r>
        <w:rPr>
          <w:b/>
        </w:rPr>
        <w:t>help</w:t>
      </w:r>
      <w:r>
        <w:rPr/>
        <w:t xml:space="preserve"> (tutorials), </w:t>
      </w:r>
      <w:r>
        <w:rPr>
          <w:b/>
        </w:rPr>
        <w:t>new data</w:t>
      </w:r>
      <w:r>
        <w:rPr/>
        <w:t xml:space="preserve"> (to place unknown sequences on tree), </w:t>
      </w:r>
      <w:r>
        <w:rPr>
          <w:b/>
        </w:rPr>
        <w:t>update voucher</w:t>
      </w:r>
      <w:r>
        <w:rPr/>
        <w:t xml:space="preserve"> (to upload new specimen metadata), </w:t>
      </w:r>
      <w:r>
        <w:rPr>
          <w:b/>
        </w:rPr>
        <w:t>color editor</w:t>
      </w:r>
      <w:r>
        <w:rPr/>
        <w:t xml:space="preserve"> (to assign new colors to attributes in tree), </w:t>
      </w:r>
      <w:r>
        <w:rPr>
          <w:b/>
        </w:rPr>
        <w:t>reset defaults</w:t>
      </w:r>
      <w:r>
        <w:rPr/>
        <w:t xml:space="preserve"> (to restore default settings; if your settings do not show the defaults shown in the screenshots in this tutorial, hit reset) and </w:t>
      </w:r>
      <w:r>
        <w:rPr>
          <w:b/>
        </w:rPr>
        <w:t>select by list</w:t>
      </w:r>
      <w:r>
        <w:rPr/>
        <w:t xml:space="preserve"> (to upload a file with a list of taxa to highlight in tree). Entering text in the </w:t>
      </w:r>
      <w:r>
        <w:rPr>
          <w:b/>
        </w:rPr>
        <w:t>Search</w:t>
      </w:r>
      <w:r>
        <w:rPr/>
        <w:t xml:space="preserve"> box will search for the name across all tree data.  The options under </w:t>
      </w:r>
      <w:r>
        <w:rPr>
          <w:b/>
        </w:rPr>
        <w:t>Highlighted taxa</w:t>
      </w:r>
      <w:r>
        <w:rPr/>
        <w:t xml:space="preserve"> are available when user selects a leaf or clade in the tree or taxa are selected from an uploaded list.  Note the default settings for </w:t>
      </w:r>
      <w:r>
        <w:rPr>
          <w:b/>
        </w:rPr>
        <w:t>Layout</w:t>
      </w:r>
      <w:r>
        <w:rPr/>
        <w:t xml:space="preserve"> (radial), </w:t>
      </w:r>
      <w:r>
        <w:rPr>
          <w:b/>
        </w:rPr>
        <w:t>Format</w:t>
      </w:r>
      <w:r>
        <w:rPr/>
        <w:t xml:space="preserve"> (FASTA - aligned), and </w:t>
      </w:r>
      <w:r>
        <w:rPr>
          <w:b/>
        </w:rPr>
        <w:t>Sequence</w:t>
      </w:r>
      <w:r>
        <w:rPr/>
        <w:t xml:space="preserve"> (RPB2) in this example.  There are subheadings under </w:t>
      </w:r>
      <w:r>
        <w:rPr>
          <w:b/>
        </w:rPr>
        <w:t>Sequence</w:t>
      </w:r>
      <w:r>
        <w:rPr/>
        <w:t xml:space="preserve"> if the user wants to view each locus </w:t>
      </w:r>
      <w:r>
        <w:rPr>
          <w:b/>
        </w:rPr>
        <w:t>separate</w:t>
      </w:r>
      <w:r>
        <w:rPr/>
        <w:t xml:space="preserve"> or multiple loci </w:t>
      </w:r>
      <w:r>
        <w:rPr>
          <w:b/>
        </w:rPr>
        <w:t>concatenated</w:t>
      </w:r>
      <w:r>
        <w:rPr/>
        <w:t>.</w:t>
      </w:r>
    </w:p>
    <w:p>
      <w:pPr>
        <w:pStyle w:val="Normal"/>
        <w:rPr/>
      </w:pPr>
      <w:r>
        <w:rPr/>
      </w:r>
    </w:p>
    <w:p>
      <w:pPr>
        <w:pStyle w:val="Normal"/>
        <w:rPr/>
      </w:pPr>
      <w:r>
        <w:rPr/>
      </w:r>
    </w:p>
    <w:p>
      <w:pPr>
        <w:pStyle w:val="Normal"/>
        <w:rPr/>
      </w:pPr>
      <w:r>
        <w:rPr/>
        <w:drawing>
          <wp:inline distT="0" distB="3175" distL="0" distR="0">
            <wp:extent cx="5943600" cy="4429125"/>
            <wp:effectExtent l="0" t="0" r="0" b="0"/>
            <wp:docPr id="4"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descr=""/>
                    <pic:cNvPicPr>
                      <a:picLocks noChangeAspect="1" noChangeArrowheads="1"/>
                    </pic:cNvPicPr>
                  </pic:nvPicPr>
                  <pic:blipFill>
                    <a:blip r:embed="rId7"/>
                    <a:stretch>
                      <a:fillRect/>
                    </a:stretch>
                  </pic:blipFill>
                  <pic:spPr bwMode="auto">
                    <a:xfrm>
                      <a:off x="0" y="0"/>
                      <a:ext cx="5943600" cy="4429125"/>
                    </a:xfrm>
                    <a:prstGeom prst="rect">
                      <a:avLst/>
                    </a:prstGeom>
                  </pic:spPr>
                </pic:pic>
              </a:graphicData>
            </a:graphic>
          </wp:inline>
        </w:drawing>
      </w:r>
    </w:p>
    <w:p>
      <w:pPr>
        <w:pStyle w:val="Normal"/>
        <w:rPr/>
      </w:pPr>
      <w:r>
        <w:rPr/>
      </w:r>
    </w:p>
    <w:p>
      <w:pPr>
        <w:pStyle w:val="Normal"/>
        <w:rPr/>
      </w:pPr>
      <w:r>
        <w:rPr/>
      </w:r>
      <w:r>
        <w:br w:type="page"/>
      </w:r>
    </w:p>
    <w:p>
      <w:pPr>
        <w:pStyle w:val="Normal"/>
        <w:rPr/>
      </w:pPr>
      <w:r>
        <w:rPr/>
        <w:t xml:space="preserve">5) Scroll to the bottom of the left side pane to see additional options. Under the </w:t>
      </w:r>
      <w:r>
        <w:rPr>
          <w:b/>
        </w:rPr>
        <w:t>Sequence</w:t>
      </w:r>
      <w:r>
        <w:rPr/>
        <w:t xml:space="preserve"> heading and immediately below the </w:t>
      </w:r>
      <w:r>
        <w:rPr>
          <w:b/>
        </w:rPr>
        <w:t>separate</w:t>
      </w:r>
      <w:r>
        <w:rPr/>
        <w:t xml:space="preserve"> and </w:t>
      </w:r>
      <w:r>
        <w:rPr>
          <w:b/>
        </w:rPr>
        <w:t>concatenated</w:t>
      </w:r>
      <w:r>
        <w:rPr/>
        <w:t xml:space="preserve"> alignment options is a pull down for </w:t>
      </w:r>
      <w:r>
        <w:rPr>
          <w:b/>
        </w:rPr>
        <w:t>Show taxa for data</w:t>
      </w:r>
      <w:r>
        <w:rPr/>
        <w:t xml:space="preserve"> (to highlight taxa for different locus combinations) and below the pull down are the alignment default viewing options: </w:t>
      </w:r>
      <w:r>
        <w:rPr>
          <w:b/>
        </w:rPr>
        <w:t>remove taxa with no data</w:t>
      </w:r>
      <w:r>
        <w:rPr/>
        <w:t xml:space="preserve">, </w:t>
      </w:r>
      <w:r>
        <w:rPr>
          <w:b/>
        </w:rPr>
        <w:t>remove sites with all gaps</w:t>
      </w:r>
      <w:r>
        <w:rPr/>
        <w:t xml:space="preserve">, and </w:t>
      </w:r>
      <w:r>
        <w:rPr>
          <w:b/>
        </w:rPr>
        <w:t>remove unalignable regions</w:t>
      </w:r>
      <w:r>
        <w:rPr/>
        <w:t xml:space="preserve">; to view more or less alignment data, check or uncheck one or more of these boxes. The </w:t>
      </w:r>
      <w:r>
        <w:rPr>
          <w:b/>
        </w:rPr>
        <w:t>Display</w:t>
      </w:r>
      <w:r>
        <w:rPr/>
        <w:t xml:space="preserve"> section provides options to </w:t>
      </w:r>
      <w:r>
        <w:rPr>
          <w:b/>
        </w:rPr>
        <w:t>colorize all</w:t>
      </w:r>
      <w:r>
        <w:rPr/>
        <w:t xml:space="preserve"> leaves, </w:t>
      </w:r>
      <w:r>
        <w:rPr>
          <w:b/>
        </w:rPr>
        <w:t>colorize excluding singletons</w:t>
      </w:r>
      <w:r>
        <w:rPr/>
        <w:t xml:space="preserve"> and </w:t>
      </w:r>
      <w:r>
        <w:rPr>
          <w:b/>
        </w:rPr>
        <w:t>colorize only singletons</w:t>
      </w:r>
      <w:r>
        <w:rPr/>
        <w:t xml:space="preserve">. Legends would normally appear in the right-side pane in a single column if </w:t>
      </w:r>
      <w:r>
        <w:rPr>
          <w:b/>
        </w:rPr>
        <w:t>Show 1 column legend</w:t>
      </w:r>
      <w:r>
        <w:rPr/>
        <w:t xml:space="preserve"> is checked (e.g. see step 6); unchecking will display legends side by side. Colors can be shown with </w:t>
      </w:r>
      <w:r>
        <w:rPr>
          <w:b/>
        </w:rPr>
        <w:t>no transparency</w:t>
      </w:r>
      <w:r>
        <w:rPr/>
        <w:t xml:space="preserve">. </w:t>
      </w:r>
    </w:p>
    <w:p>
      <w:pPr>
        <w:pStyle w:val="Normal"/>
        <w:rPr/>
      </w:pPr>
      <w:r>
        <w:rPr/>
      </w:r>
    </w:p>
    <w:p>
      <w:pPr>
        <w:pStyle w:val="Normal"/>
        <w:rPr/>
      </w:pPr>
      <w:r>
        <w:rPr/>
        <w:drawing>
          <wp:inline distT="0" distB="1905" distL="0" distR="0">
            <wp:extent cx="5943600" cy="4430395"/>
            <wp:effectExtent l="0" t="0" r="0" b="0"/>
            <wp:docPr id="5"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0" descr=""/>
                    <pic:cNvPicPr>
                      <a:picLocks noChangeAspect="1" noChangeArrowheads="1"/>
                    </pic:cNvPicPr>
                  </pic:nvPicPr>
                  <pic:blipFill>
                    <a:blip r:embed="rId8"/>
                    <a:stretch>
                      <a:fillRect/>
                    </a:stretch>
                  </pic:blipFill>
                  <pic:spPr bwMode="auto">
                    <a:xfrm>
                      <a:off x="0" y="0"/>
                      <a:ext cx="5943600" cy="4430395"/>
                    </a:xfrm>
                    <a:prstGeom prst="rect">
                      <a:avLst/>
                    </a:prstGeom>
                  </pic:spPr>
                </pic:pic>
              </a:graphicData>
            </a:graphic>
          </wp:inline>
        </w:drawing>
      </w:r>
    </w:p>
    <w:p>
      <w:pPr>
        <w:pStyle w:val="Normal"/>
        <w:rPr/>
      </w:pPr>
      <w:r>
        <w:rPr/>
      </w:r>
    </w:p>
    <w:p>
      <w:pPr>
        <w:pStyle w:val="Normal"/>
        <w:rPr/>
      </w:pPr>
      <w:r>
        <w:rPr/>
        <w:t xml:space="preserve">Text options include </w:t>
      </w:r>
      <w:r>
        <w:rPr>
          <w:b/>
        </w:rPr>
        <w:t>italicizing names</w:t>
      </w:r>
      <w:r>
        <w:rPr/>
        <w:t xml:space="preserve"> and </w:t>
      </w:r>
      <w:r>
        <w:rPr>
          <w:b/>
        </w:rPr>
        <w:t>adjusting font size</w:t>
      </w:r>
      <w:r>
        <w:rPr/>
        <w:t xml:space="preserve">. The </w:t>
      </w:r>
      <w:r>
        <w:rPr>
          <w:b/>
        </w:rPr>
        <w:t>Colorize Leaves</w:t>
      </w:r>
      <w:r>
        <w:rPr/>
        <w:t xml:space="preserve"> option will colorize the outer leaves of the tree according to specimen metadata by selecting from the pull down.  Additional outer rings (i.e. bands) can be added – up to a maximum of 12 by clicking on the </w:t>
      </w:r>
      <w:r>
        <w:rPr>
          <w:b/>
        </w:rPr>
        <w:t>more+</w:t>
      </w:r>
      <w:r>
        <w:rPr/>
        <w:t xml:space="preserve"> option. Additional options will </w:t>
      </w:r>
      <w:r>
        <w:rPr>
          <w:b/>
        </w:rPr>
        <w:t>Colorize Branches</w:t>
      </w:r>
      <w:r>
        <w:rPr/>
        <w:t xml:space="preserve"> and the </w:t>
      </w:r>
      <w:r>
        <w:rPr>
          <w:b/>
        </w:rPr>
        <w:t>Width</w:t>
      </w:r>
      <w:r>
        <w:rPr/>
        <w:t xml:space="preserve"> of branch lines can be adjusted. </w:t>
      </w:r>
      <w:r>
        <w:rPr>
          <w:b/>
        </w:rPr>
        <w:t>Bootstrap values</w:t>
      </w:r>
      <w:r>
        <w:rPr/>
        <w:t xml:space="preserve"> can be displayed on branches or by thickening the lines in the tree for a specified bootstrap threshold value. </w:t>
      </w:r>
      <w:r>
        <w:rPr>
          <w:b/>
        </w:rPr>
        <w:t>Edge numbers</w:t>
      </w:r>
      <w:r>
        <w:rPr/>
        <w:t xml:space="preserve"> are used when placing unknowns in T-BAS (see Tutorial 2). </w:t>
      </w:r>
      <w:r>
        <w:rPr>
          <w:b/>
        </w:rPr>
        <w:t>Branch lengths</w:t>
      </w:r>
      <w:r>
        <w:rPr/>
        <w:t xml:space="preserve"> are by default drawn to scale. Trees and legend can be </w:t>
      </w:r>
      <w:r>
        <w:rPr>
          <w:b/>
        </w:rPr>
        <w:t>Exported</w:t>
      </w:r>
      <w:r>
        <w:rPr/>
        <w:t xml:space="preserve"> separately and combined as PNG, SVG, PDF, and multipage PDF. The </w:t>
      </w:r>
      <w:r>
        <w:rPr>
          <w:b/>
        </w:rPr>
        <w:t>Zoom</w:t>
      </w:r>
      <w:r>
        <w:rPr/>
        <w:t xml:space="preserve"> shows the default tree magnification of 1.0</w:t>
      </w:r>
      <w:ins w:id="0" w:author="Vicki Cornish" w:date="2019-05-20T07:12:00Z">
        <w:r>
          <w:rPr/>
          <w:t>,</w:t>
        </w:r>
      </w:ins>
      <w:r>
        <w:rPr/>
        <w:t xml:space="preserve"> which can be adjusted by clicking the </w:t>
      </w:r>
      <w:r>
        <w:fldChar w:fldCharType="begin"/>
      </w:r>
      <w:r>
        <w:instrText>INCLUDEPICTURE "https://st3.depositphotos.com/3047529/19580/i/1600/depositphotos_195805490-stock-photo-zoom-out-icons.jpg" \* MERGEFORMATINET</w:instrText>
      </w:r>
      <w:r>
        <w:fldChar w:fldCharType="separate"/>
      </w:r>
      <w:bookmarkStart w:id="0" w:name="__Fieldmark__249_1654505284"/>
      <w:r>
        <w:rPr/>
      </w:r>
      <w:r>
        <w:rPr/>
      </w:r>
      <w:r>
        <w:fldChar w:fldCharType="end"/>
      </w:r>
      <w:bookmarkEnd w:id="0"/>
      <w:r>
        <w:rPr/>
        <w:drawing>
          <wp:inline distT="0" distB="0" distL="0" distR="0">
            <wp:extent cx="361315" cy="179705"/>
            <wp:effectExtent l="0" t="0" r="0" b="0"/>
            <wp:docPr id="6" name="Picture 13" descr="Image result for magnification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3" descr="Image result for magnification symbols"/>
                    <pic:cNvPicPr>
                      <a:picLocks noChangeAspect="1" noChangeArrowheads="1"/>
                    </pic:cNvPicPr>
                  </pic:nvPicPr>
                  <pic:blipFill>
                    <a:blip r:embed="rId9"/>
                    <a:srcRect l="3883" t="26552" r="5353" b="30890"/>
                    <a:stretch>
                      <a:fillRect/>
                    </a:stretch>
                  </pic:blipFill>
                  <pic:spPr bwMode="auto">
                    <a:xfrm>
                      <a:off x="0" y="0"/>
                      <a:ext cx="361315" cy="179705"/>
                    </a:xfrm>
                    <a:prstGeom prst="rect">
                      <a:avLst/>
                    </a:prstGeom>
                  </pic:spPr>
                </pic:pic>
              </a:graphicData>
            </a:graphic>
          </wp:inline>
        </w:drawing>
      </w:r>
      <w:r>
        <w:rPr>
          <w:rFonts w:eastAsia="Times New Roman" w:cs="Times New Roman" w:ascii="Times New Roman" w:hAnsi="Times New Roman"/>
        </w:rPr>
        <w:t xml:space="preserve"> icons.</w:t>
      </w:r>
      <w:r>
        <w:br w:type="page"/>
      </w:r>
    </w:p>
    <w:p>
      <w:pPr>
        <w:pStyle w:val="Normal"/>
        <w:rPr/>
      </w:pPr>
      <w:r>
        <w:rPr/>
        <w:t xml:space="preserve">6) Below is the tree resized and formatted with the following options selected. Magnification reduced by clicking multiple times on </w:t>
      </w:r>
      <w:r>
        <w:fldChar w:fldCharType="begin"/>
      </w:r>
      <w:r>
        <w:instrText>INCLUDEPICTURE "https://st3.depositphotos.com/3047529/19580/i/1600/depositphotos_195805490-stock-photo-zoom-out-icons.jpg" \* MERGEFORMATINET</w:instrText>
      </w:r>
      <w:r>
        <w:fldChar w:fldCharType="separate"/>
      </w:r>
      <w:bookmarkStart w:id="1" w:name="__Fieldmark__262_1654505284"/>
      <w:r>
        <w:rPr/>
      </w:r>
      <w:r>
        <w:rPr/>
      </w:r>
      <w:r>
        <w:fldChar w:fldCharType="end"/>
      </w:r>
      <w:bookmarkEnd w:id="1"/>
      <w:r>
        <w:rPr/>
        <w:drawing>
          <wp:inline distT="0" distB="0" distL="0" distR="0">
            <wp:extent cx="191135" cy="179705"/>
            <wp:effectExtent l="0" t="0" r="0" b="0"/>
            <wp:docPr id="7" name="Picture 15" descr="Image result for magnification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5" descr="Image result for magnification symbols"/>
                    <pic:cNvPicPr>
                      <a:picLocks noChangeAspect="1" noChangeArrowheads="1"/>
                    </pic:cNvPicPr>
                  </pic:nvPicPr>
                  <pic:blipFill>
                    <a:blip r:embed="rId10"/>
                    <a:srcRect l="3883" t="26552" r="47970" b="30791"/>
                    <a:stretch>
                      <a:fillRect/>
                    </a:stretch>
                  </pic:blipFill>
                  <pic:spPr bwMode="auto">
                    <a:xfrm>
                      <a:off x="0" y="0"/>
                      <a:ext cx="191135" cy="179705"/>
                    </a:xfrm>
                    <a:prstGeom prst="rect">
                      <a:avLst/>
                    </a:prstGeom>
                  </pic:spPr>
                </pic:pic>
              </a:graphicData>
            </a:graphic>
          </wp:inline>
        </w:drawing>
      </w:r>
      <w:r>
        <w:rPr>
          <w:rFonts w:eastAsia="Times New Roman" w:cs="Times New Roman" w:ascii="Times New Roman" w:hAnsi="Times New Roman"/>
        </w:rPr>
        <w:t xml:space="preserve"> or panning with mouse </w:t>
      </w:r>
      <w:r>
        <w:rPr/>
        <w:t xml:space="preserve">until </w:t>
      </w:r>
      <w:r>
        <w:rPr>
          <w:b/>
        </w:rPr>
        <w:t>Zoom</w:t>
      </w:r>
      <w:r>
        <w:rPr/>
        <w:t xml:space="preserve">=0.5220 (or enter the value in the box and press enter), </w:t>
      </w:r>
      <w:r>
        <w:rPr>
          <w:b/>
        </w:rPr>
        <w:t>Font size</w:t>
      </w:r>
      <w:r>
        <w:rPr/>
        <w:t xml:space="preserve"> +6, </w:t>
      </w:r>
      <w:r>
        <w:rPr>
          <w:b/>
        </w:rPr>
        <w:t>Font size bootstrap</w:t>
      </w:r>
      <w:r>
        <w:rPr/>
        <w:t xml:space="preserve"> +5, </w:t>
      </w:r>
      <w:r>
        <w:rPr>
          <w:b/>
        </w:rPr>
        <w:t>Colorize leaves</w:t>
      </w:r>
      <w:r>
        <w:rPr/>
        <w:t xml:space="preserve"> by Species, </w:t>
      </w:r>
      <w:r>
        <w:rPr>
          <w:b/>
        </w:rPr>
        <w:t>Colorize band 2</w:t>
      </w:r>
      <w:r>
        <w:rPr/>
        <w:t xml:space="preserve"> by Country, </w:t>
      </w:r>
      <w:r>
        <w:rPr>
          <w:b/>
        </w:rPr>
        <w:t>Colorize Branches</w:t>
      </w:r>
      <w:r>
        <w:rPr/>
        <w:t xml:space="preserve"> by Species, set branch</w:t>
      </w:r>
      <w:r>
        <w:rPr>
          <w:b/>
        </w:rPr>
        <w:t xml:space="preserve"> Width</w:t>
      </w:r>
      <w:r>
        <w:rPr/>
        <w:t xml:space="preserve"> to 2, show </w:t>
      </w:r>
      <w:r>
        <w:rPr>
          <w:b/>
        </w:rPr>
        <w:t>bootstrap values with thick lines</w:t>
      </w:r>
      <w:r>
        <w:rPr/>
        <w:t xml:space="preserve">, and </w:t>
      </w:r>
      <w:r>
        <w:rPr>
          <w:b/>
        </w:rPr>
        <w:t>show bootstrap values (numbers)</w:t>
      </w:r>
      <w:r>
        <w:rPr/>
        <w:t xml:space="preserve">. The </w:t>
      </w:r>
      <w:r>
        <w:rPr>
          <w:b/>
        </w:rPr>
        <w:t>branch lengths</w:t>
      </w:r>
      <w:r>
        <w:rPr/>
        <w:t xml:space="preserve"> are drawn to scale. The legends are displayed in the dashboard window on the right.</w:t>
      </w:r>
    </w:p>
    <w:p>
      <w:pPr>
        <w:pStyle w:val="Normal"/>
        <w:rPr/>
      </w:pPr>
      <w:r>
        <w:rPr/>
      </w:r>
    </w:p>
    <w:p>
      <w:pPr>
        <w:pStyle w:val="Normal"/>
        <w:rPr/>
      </w:pPr>
      <w:r>
        <w:rPr/>
        <w:drawing>
          <wp:inline distT="0" distB="1270" distL="0" distR="0">
            <wp:extent cx="5943600" cy="4456430"/>
            <wp:effectExtent l="0" t="0" r="0" b="0"/>
            <wp:docPr id="8"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4" descr=""/>
                    <pic:cNvPicPr>
                      <a:picLocks noChangeAspect="1" noChangeArrowheads="1"/>
                    </pic:cNvPicPr>
                  </pic:nvPicPr>
                  <pic:blipFill>
                    <a:blip r:embed="rId11"/>
                    <a:stretch>
                      <a:fillRect/>
                    </a:stretch>
                  </pic:blipFill>
                  <pic:spPr bwMode="auto">
                    <a:xfrm>
                      <a:off x="0" y="0"/>
                      <a:ext cx="5943600" cy="4456430"/>
                    </a:xfrm>
                    <a:prstGeom prst="rect">
                      <a:avLst/>
                    </a:prstGeom>
                  </pic:spPr>
                </pic:pic>
              </a:graphicData>
            </a:graphic>
          </wp:inline>
        </w:drawing>
      </w:r>
    </w:p>
    <w:p>
      <w:pPr>
        <w:pStyle w:val="Normal"/>
        <w:rPr/>
      </w:pPr>
      <w:r>
        <w:rPr/>
      </w:r>
      <w:r>
        <w:br w:type="page"/>
      </w:r>
    </w:p>
    <w:p>
      <w:pPr>
        <w:pStyle w:val="Normal"/>
        <w:rPr/>
      </w:pPr>
      <w:r>
        <w:rPr/>
        <w:t xml:space="preserve">7)  Below is the tree shown in </w:t>
      </w:r>
      <w:r>
        <w:rPr>
          <w:b/>
        </w:rPr>
        <w:t>rectangular layout</w:t>
      </w:r>
      <w:r>
        <w:rPr/>
        <w:t xml:space="preserve"> shown with the following options selected. Magnification increased by clicking multiple times on </w:t>
      </w:r>
      <w:r>
        <w:fldChar w:fldCharType="begin"/>
      </w:r>
      <w:r>
        <w:instrText>INCLUDEPICTURE "https://st3.depositphotos.com/3047529/19580/i/1600/depositphotos_195805490-stock-photo-zoom-out-icons.jpg" \* MERGEFORMATINET</w:instrText>
      </w:r>
      <w:r>
        <w:fldChar w:fldCharType="separate"/>
      </w:r>
      <w:bookmarkStart w:id="2" w:name="__Fieldmark__328_1654505284"/>
      <w:r>
        <w:rPr/>
      </w:r>
      <w:r>
        <w:rPr/>
      </w:r>
      <w:r>
        <w:fldChar w:fldCharType="end"/>
      </w:r>
      <w:bookmarkEnd w:id="2"/>
      <w:r>
        <w:rPr/>
        <w:drawing>
          <wp:inline distT="0" distB="0" distL="0" distR="0">
            <wp:extent cx="182245" cy="179705"/>
            <wp:effectExtent l="0" t="0" r="0" b="0"/>
            <wp:docPr id="9" name="Picture 21" descr="Image result for magnification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1" descr="Image result for magnification symbols"/>
                    <pic:cNvPicPr>
                      <a:picLocks noChangeAspect="1" noChangeArrowheads="1"/>
                    </pic:cNvPicPr>
                  </pic:nvPicPr>
                  <pic:blipFill>
                    <a:blip r:embed="rId12"/>
                    <a:srcRect l="48810" t="26552" r="5353" b="30890"/>
                    <a:stretch>
                      <a:fillRect/>
                    </a:stretch>
                  </pic:blipFill>
                  <pic:spPr bwMode="auto">
                    <a:xfrm>
                      <a:off x="0" y="0"/>
                      <a:ext cx="182245" cy="179705"/>
                    </a:xfrm>
                    <a:prstGeom prst="rect">
                      <a:avLst/>
                    </a:prstGeom>
                  </pic:spPr>
                </pic:pic>
              </a:graphicData>
            </a:graphic>
          </wp:inline>
        </w:drawing>
      </w:r>
      <w:r>
        <w:rPr>
          <w:rFonts w:eastAsia="Times New Roman" w:cs="Times New Roman" w:ascii="Times New Roman" w:hAnsi="Times New Roman"/>
        </w:rPr>
        <w:t xml:space="preserve"> </w:t>
      </w:r>
      <w:r>
        <w:rPr/>
        <w:t xml:space="preserve">until </w:t>
      </w:r>
      <w:r>
        <w:rPr>
          <w:b/>
        </w:rPr>
        <w:t>Zoom</w:t>
      </w:r>
      <w:r>
        <w:rPr/>
        <w:t xml:space="preserve">=0.8316, </w:t>
      </w:r>
      <w:r>
        <w:rPr>
          <w:b/>
        </w:rPr>
        <w:t>Font size</w:t>
      </w:r>
      <w:r>
        <w:rPr/>
        <w:t xml:space="preserve"> +6, </w:t>
      </w:r>
      <w:r>
        <w:rPr>
          <w:b/>
        </w:rPr>
        <w:t>Font size bootstrap</w:t>
      </w:r>
      <w:r>
        <w:rPr/>
        <w:t xml:space="preserve"> +4, names are </w:t>
      </w:r>
      <w:r>
        <w:rPr>
          <w:b/>
        </w:rPr>
        <w:t>Italicized</w:t>
      </w:r>
      <w:r>
        <w:rPr/>
        <w:t xml:space="preserve">, no colorizing of leaves or bands, </w:t>
      </w:r>
      <w:r>
        <w:rPr>
          <w:b/>
        </w:rPr>
        <w:t>Colorize Branches</w:t>
      </w:r>
      <w:r>
        <w:rPr/>
        <w:t xml:space="preserve"> by Species, set </w:t>
      </w:r>
      <w:r>
        <w:rPr>
          <w:b/>
        </w:rPr>
        <w:t>Branch Width</w:t>
      </w:r>
      <w:r>
        <w:rPr/>
        <w:t xml:space="preserve"> to 4, and </w:t>
      </w:r>
      <w:r>
        <w:rPr>
          <w:b/>
        </w:rPr>
        <w:t>show bootstrap values with numbers</w:t>
      </w:r>
      <w:r>
        <w:rPr/>
        <w:t xml:space="preserve">. The </w:t>
      </w:r>
      <w:r>
        <w:rPr>
          <w:b/>
        </w:rPr>
        <w:t>branch lengths</w:t>
      </w:r>
      <w:r>
        <w:rPr/>
        <w:t xml:space="preserve"> are drawn to scale.  Both the </w:t>
      </w:r>
      <w:r>
        <w:rPr>
          <w:b/>
        </w:rPr>
        <w:t>Horizontal</w:t>
      </w:r>
      <w:r>
        <w:rPr/>
        <w:t xml:space="preserve"> and </w:t>
      </w:r>
      <w:r>
        <w:rPr>
          <w:b/>
        </w:rPr>
        <w:t>Vertical Scaling</w:t>
      </w:r>
      <w:r>
        <w:rPr/>
        <w:t xml:space="preserve"> were adjusted as shown below.</w:t>
      </w:r>
    </w:p>
    <w:p>
      <w:pPr>
        <w:sectPr>
          <w:type w:val="nextPage"/>
          <w:pgSz w:w="12240" w:h="15840"/>
          <w:pgMar w:left="1440" w:right="1440" w:header="0" w:top="1440" w:footer="0" w:bottom="1440" w:gutter="0"/>
          <w:pgNumType w:fmt="decimal"/>
          <w:formProt w:val="false"/>
          <w:textDirection w:val="lrTb"/>
          <w:docGrid w:type="default" w:linePitch="360" w:charSpace="4294961151"/>
        </w:sectPr>
        <w:pStyle w:val="Normal"/>
        <w:rPr/>
      </w:pPr>
      <w:r>
        <w:rPr/>
      </w:r>
    </w:p>
    <w:p>
      <w:pPr>
        <w:pStyle w:val="Normal"/>
        <w:rPr/>
      </w:pPr>
      <w:r>
        <w:rPr/>
        <w:drawing>
          <wp:inline distT="0" distB="1905" distL="0" distR="0">
            <wp:extent cx="5943600" cy="4392295"/>
            <wp:effectExtent l="0" t="0" r="0" b="0"/>
            <wp:docPr id="10"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0" descr=""/>
                    <pic:cNvPicPr>
                      <a:picLocks noChangeAspect="1" noChangeArrowheads="1"/>
                    </pic:cNvPicPr>
                  </pic:nvPicPr>
                  <pic:blipFill>
                    <a:blip r:embed="rId13"/>
                    <a:stretch>
                      <a:fillRect/>
                    </a:stretch>
                  </pic:blipFill>
                  <pic:spPr bwMode="auto">
                    <a:xfrm>
                      <a:off x="0" y="0"/>
                      <a:ext cx="5943600" cy="4392295"/>
                    </a:xfrm>
                    <a:prstGeom prst="rect">
                      <a:avLst/>
                    </a:prstGeom>
                  </pic:spPr>
                </pic:pic>
              </a:graphicData>
            </a:graphic>
          </wp:inline>
        </w:drawing>
      </w:r>
      <w:r>
        <w:rPr/>
        <w:t xml:space="preserve">8)  Hover over and left click on node (see arrow) to show pop-up menu and under </w:t>
      </w:r>
      <w:r>
        <w:rPr>
          <w:b/>
        </w:rPr>
        <w:t xml:space="preserve">Taxa </w:t>
      </w:r>
      <w:r>
        <w:rPr/>
        <w:t xml:space="preserve">click on </w:t>
      </w:r>
      <w:r>
        <w:rPr>
          <w:b/>
        </w:rPr>
        <w:t>Select</w:t>
      </w:r>
      <w:r>
        <w:rPr/>
        <w:t xml:space="preserve">.  All the taxa in the selected clade will be highlighted in red. The pop-up also shows available options for </w:t>
      </w:r>
      <w:r>
        <w:rPr>
          <w:b/>
        </w:rPr>
        <w:t>Metadata</w:t>
      </w:r>
      <w:r>
        <w:rPr/>
        <w:t xml:space="preserve">, </w:t>
      </w:r>
      <w:r>
        <w:rPr>
          <w:b/>
        </w:rPr>
        <w:t>Labels</w:t>
      </w:r>
      <w:r>
        <w:rPr/>
        <w:t xml:space="preserve"> and </w:t>
      </w:r>
      <w:r>
        <w:rPr>
          <w:b/>
        </w:rPr>
        <w:t>Tree</w:t>
      </w:r>
      <w:r>
        <w:rPr/>
        <w:t xml:space="preserve">. The dashboard window at the top right highlights the selected species and the window below shows the number of taxa selected (5), the number of taxa with missing data for </w:t>
      </w:r>
      <w:r>
        <w:rPr>
          <w:i/>
        </w:rPr>
        <w:t>RPB2</w:t>
      </w:r>
      <w:r>
        <w:rPr/>
        <w:t xml:space="preserve"> (0), number of taxa with data (5). </w:t>
      </w:r>
    </w:p>
    <w:p>
      <w:pPr>
        <w:pStyle w:val="Normal"/>
        <w:rPr/>
      </w:pPr>
      <w:r>
        <w:rPr/>
        <mc:AlternateContent>
          <mc:Choice Requires="wpg">
            <w:drawing>
              <wp:anchor behindDoc="0" distT="0" distB="0" distL="114300" distR="114300" simplePos="0" locked="0" layoutInCell="1" allowOverlap="1" relativeHeight="3" wp14:anchorId="4F8E761E">
                <wp:simplePos x="0" y="0"/>
                <wp:positionH relativeFrom="column">
                  <wp:posOffset>0</wp:posOffset>
                </wp:positionH>
                <wp:positionV relativeFrom="paragraph">
                  <wp:posOffset>184785</wp:posOffset>
                </wp:positionV>
                <wp:extent cx="5939155" cy="4334510"/>
                <wp:effectExtent l="0" t="0" r="5080" b="0"/>
                <wp:wrapNone/>
                <wp:docPr id="11" name="Group 16"/>
                <a:graphic xmlns:a="http://schemas.openxmlformats.org/drawingml/2006/main">
                  <a:graphicData uri="http://schemas.microsoft.com/office/word/2010/wordprocessingGroup">
                    <wpg:wgp>
                      <wpg:cNvGrpSpPr/>
                      <wpg:grpSpPr>
                        <a:xfrm>
                          <a:off x="0" y="0"/>
                          <a:ext cx="5938560" cy="4334040"/>
                        </a:xfrm>
                      </wpg:grpSpPr>
                      <pic:pic xmlns:pic="http://schemas.openxmlformats.org/drawingml/2006/picture">
                        <pic:nvPicPr>
                          <pic:cNvPr id="1" name="Picture 22" descr=""/>
                          <pic:cNvPicPr/>
                        </pic:nvPicPr>
                        <pic:blipFill>
                          <a:blip r:embed="rId14"/>
                          <a:stretch/>
                        </pic:blipFill>
                        <pic:spPr>
                          <a:xfrm>
                            <a:off x="0" y="0"/>
                            <a:ext cx="5938560" cy="4334040"/>
                          </a:xfrm>
                          <a:prstGeom prst="rect">
                            <a:avLst/>
                          </a:prstGeom>
                          <a:ln>
                            <a:noFill/>
                          </a:ln>
                        </pic:spPr>
                      </pic:pic>
                      <wps:wsp>
                        <wps:cNvSpPr/>
                        <wps:spPr>
                          <a:xfrm>
                            <a:off x="2631960" y="1149840"/>
                            <a:ext cx="127800" cy="172080"/>
                          </a:xfrm>
                          <a:custGeom>
                            <a:avLst/>
                            <a:gdLst/>
                            <a:ahLst/>
                            <a:rect l="l" t="t" r="r" b="b"/>
                            <a:pathLst>
                              <a:path w="21600" h="21600">
                                <a:moveTo>
                                  <a:pt x="0" y="0"/>
                                </a:moveTo>
                                <a:lnTo>
                                  <a:pt x="21600" y="21600"/>
                                </a:lnTo>
                              </a:path>
                            </a:pathLst>
                          </a:custGeom>
                          <a:noFill/>
                          <a:ln>
                            <a:solidFill>
                              <a:srgbClr val="ff0000"/>
                            </a:solidFill>
                            <a:tailEnd len="med" type="triangle" w="med"/>
                          </a:ln>
                        </wps:spPr>
                        <wps:style>
                          <a:lnRef idx="1">
                            <a:schemeClr val="accent1"/>
                          </a:lnRef>
                          <a:fillRef idx="0">
                            <a:schemeClr val="accent1"/>
                          </a:fillRef>
                          <a:effectRef idx="0">
                            <a:schemeClr val="accent1"/>
                          </a:effectRef>
                          <a:fontRef idx="minor"/>
                        </wps:style>
                        <wps:bodyPr/>
                      </wps:wsp>
                    </wpg:wgp>
                  </a:graphicData>
                </a:graphic>
              </wp:anchor>
            </w:drawing>
          </mc:Choice>
          <mc:Fallback>
            <w:pict>
              <v:group id="shape_0" alt="Group 16" style="position:absolute;margin-left:0pt;margin-top:14.55pt;width:467.6pt;height:341.25pt" coordorigin="0,291" coordsize="9352,6825">
                <v:rect id="shape_0" ID="Picture 22" stroked="f" style="position:absolute;left:0;top:291;width:9351;height:6824">
                  <v:imagedata r:id="rId15" o:detectmouseclick="t"/>
                  <w10:wrap type="none"/>
                  <v:stroke color="#3465a4" joinstyle="round" endcap="flat"/>
                </v:rect>
                <v:shapetype id="shapetype_32" coordsize="21600,21600" o:spt="32" path="m,l21600,21600nfe">
                  <v:stroke joinstyle="miter"/>
                  <v:path gradientshapeok="t" o:connecttype="rect" textboxrect="0,0,21600,21600"/>
                </v:shapetype>
                <v:shape id="shape_0" ID="Straight Arrow Connector 12" stroked="t" style="position:absolute;left:4145;top:2102;width:200;height:270" type="shapetype_32">
                  <w10:wrap type="none"/>
                  <v:fill o:detectmouseclick="t" on="false"/>
                  <v:stroke color="red" weight="6480" endarrow="block" endarrowwidth="medium" endarrowlength="medium" joinstyle="miter" endcap="flat"/>
                </v:shape>
              </v:group>
            </w:pict>
          </mc:Fallback>
        </mc:AlternateContent>
      </w:r>
    </w:p>
    <w:p>
      <w:pPr>
        <w:pStyle w:val="Normal"/>
        <w:rPr/>
      </w:pPr>
      <w:r>
        <w:rPr/>
      </w:r>
    </w:p>
    <w:p>
      <w:pPr>
        <w:pStyle w:val="Normal"/>
        <w:rPr/>
      </w:pPr>
      <w:r>
        <w:rPr/>
      </w:r>
      <w:r>
        <w:br w:type="page"/>
      </w:r>
    </w:p>
    <w:p>
      <w:pPr>
        <w:pStyle w:val="Normal"/>
        <w:rPr/>
      </w:pPr>
      <w:r>
        <w:rPr/>
        <w:t xml:space="preserve">9)  Clicking on the </w:t>
      </w:r>
      <w:r>
        <w:rPr>
          <w:b/>
        </w:rPr>
        <w:t>view</w:t>
      </w:r>
      <w:r>
        <w:rPr/>
        <w:t xml:space="preserve"> button under </w:t>
      </w:r>
      <w:r>
        <w:rPr>
          <w:b/>
        </w:rPr>
        <w:t>Highlighted taxa</w:t>
      </w:r>
      <w:r>
        <w:rPr/>
        <w:t xml:space="preserve"> will show the sequences for </w:t>
      </w:r>
      <w:r>
        <w:rPr>
          <w:i/>
        </w:rPr>
        <w:t>RPB2</w:t>
      </w:r>
      <w:r>
        <w:rPr/>
        <w:t xml:space="preserve"> (</w:t>
      </w:r>
      <w:r>
        <w:rPr>
          <w:b/>
        </w:rPr>
        <w:t>NEXUS</w:t>
      </w:r>
      <w:r>
        <w:rPr/>
        <w:t xml:space="preserve"> format) for the highlighted taxa in a new pop-up window. Note the pop-up menu shown in step 8 also has a </w:t>
      </w:r>
      <w:r>
        <w:rPr>
          <w:b/>
        </w:rPr>
        <w:t>view</w:t>
      </w:r>
      <w:r>
        <w:rPr/>
        <w:t xml:space="preserve"> option under </w:t>
      </w:r>
      <w:r>
        <w:rPr>
          <w:b/>
        </w:rPr>
        <w:t>Metadata</w:t>
      </w:r>
      <w:r>
        <w:rPr/>
        <w:t>. The dashboard window at the bottom right now provides a summary of the total length of the alignment (664), number of constant sites (660) and number of variable sites (4).</w:t>
      </w:r>
    </w:p>
    <w:p>
      <w:pPr>
        <w:pStyle w:val="Normal"/>
        <w:rPr/>
      </w:pPr>
      <w:r>
        <w:rPr/>
      </w:r>
    </w:p>
    <w:p>
      <w:pPr>
        <w:pStyle w:val="Normal"/>
        <w:rPr/>
      </w:pPr>
      <w:r>
        <w:rPr/>
        <w:drawing>
          <wp:inline distT="0" distB="0" distL="0" distR="0">
            <wp:extent cx="5943600" cy="4346575"/>
            <wp:effectExtent l="0" t="0" r="0" b="0"/>
            <wp:docPr id="12"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3" descr=""/>
                    <pic:cNvPicPr>
                      <a:picLocks noChangeAspect="1" noChangeArrowheads="1"/>
                    </pic:cNvPicPr>
                  </pic:nvPicPr>
                  <pic:blipFill>
                    <a:blip r:embed="rId16"/>
                    <a:stretch>
                      <a:fillRect/>
                    </a:stretch>
                  </pic:blipFill>
                  <pic:spPr bwMode="auto">
                    <a:xfrm>
                      <a:off x="0" y="0"/>
                      <a:ext cx="5943600" cy="4346575"/>
                    </a:xfrm>
                    <a:prstGeom prst="rect">
                      <a:avLst/>
                    </a:prstGeom>
                  </pic:spPr>
                </pic:pic>
              </a:graphicData>
            </a:graphic>
          </wp:inline>
        </w:drawing>
      </w:r>
    </w:p>
    <w:p>
      <w:pPr>
        <w:pStyle w:val="Normal"/>
        <w:rPr/>
      </w:pPr>
      <w:r>
        <w:rPr/>
      </w:r>
      <w:r>
        <w:br w:type="page"/>
      </w:r>
    </w:p>
    <w:p>
      <w:pPr>
        <w:pStyle w:val="Normal"/>
        <w:rPr/>
      </w:pPr>
      <w:r>
        <w:rPr/>
        <w:t xml:space="preserve">10) Selecting the </w:t>
      </w:r>
      <w:r>
        <w:rPr>
          <w:b/>
        </w:rPr>
        <w:t>PHYLIP</w:t>
      </w:r>
      <w:r>
        <w:rPr/>
        <w:t xml:space="preserve"> option under the </w:t>
      </w:r>
      <w:r>
        <w:rPr>
          <w:b/>
        </w:rPr>
        <w:t>Format</w:t>
      </w:r>
      <w:r>
        <w:rPr/>
        <w:t xml:space="preserve"> menu and then clicking on the </w:t>
      </w:r>
      <w:r>
        <w:rPr>
          <w:b/>
        </w:rPr>
        <w:t>view</w:t>
      </w:r>
      <w:r>
        <w:rPr/>
        <w:t xml:space="preserve"> button under </w:t>
      </w:r>
      <w:r>
        <w:rPr>
          <w:b/>
        </w:rPr>
        <w:t>Highlighted taxa</w:t>
      </w:r>
      <w:r>
        <w:rPr/>
        <w:t xml:space="preserve"> will show the sequences for </w:t>
      </w:r>
      <w:r>
        <w:rPr>
          <w:i/>
        </w:rPr>
        <w:t>RPB2</w:t>
      </w:r>
      <w:r>
        <w:rPr/>
        <w:t xml:space="preserve"> (</w:t>
      </w:r>
      <w:r>
        <w:rPr>
          <w:b/>
        </w:rPr>
        <w:t>PHYLIP</w:t>
      </w:r>
      <w:r>
        <w:rPr/>
        <w:t xml:space="preserve"> format) for the highlighted taxa in the pop-up window.</w:t>
      </w:r>
    </w:p>
    <w:p>
      <w:pPr>
        <w:pStyle w:val="Normal"/>
        <w:rPr/>
      </w:pPr>
      <w:r>
        <w:rPr/>
      </w:r>
    </w:p>
    <w:p>
      <w:pPr>
        <w:pStyle w:val="Normal"/>
        <w:rPr/>
      </w:pPr>
      <w:r>
        <w:rPr/>
        <w:drawing>
          <wp:inline distT="0" distB="0" distL="0" distR="0">
            <wp:extent cx="5943600" cy="4349115"/>
            <wp:effectExtent l="0" t="0" r="0" b="0"/>
            <wp:docPr id="13"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4" descr=""/>
                    <pic:cNvPicPr>
                      <a:picLocks noChangeAspect="1" noChangeArrowheads="1"/>
                    </pic:cNvPicPr>
                  </pic:nvPicPr>
                  <pic:blipFill>
                    <a:blip r:embed="rId17"/>
                    <a:stretch>
                      <a:fillRect/>
                    </a:stretch>
                  </pic:blipFill>
                  <pic:spPr bwMode="auto">
                    <a:xfrm>
                      <a:off x="0" y="0"/>
                      <a:ext cx="5943600" cy="4349115"/>
                    </a:xfrm>
                    <a:prstGeom prst="rect">
                      <a:avLst/>
                    </a:prstGeom>
                  </pic:spPr>
                </pic:pic>
              </a:graphicData>
            </a:graphic>
          </wp:inline>
        </w:drawing>
      </w:r>
      <w:r>
        <w:br w:type="page"/>
      </w:r>
    </w:p>
    <w:p>
      <w:pPr>
        <w:pStyle w:val="Normal"/>
        <w:rPr/>
      </w:pPr>
      <w:r>
        <w:rPr/>
        <w:t xml:space="preserve">11) Clicking on </w:t>
      </w:r>
      <w:r>
        <w:rPr>
          <w:b/>
        </w:rPr>
        <w:t>Newick tree</w:t>
      </w:r>
      <w:r>
        <w:rPr/>
        <w:t xml:space="preserve"> under </w:t>
      </w:r>
      <w:r>
        <w:rPr>
          <w:b/>
        </w:rPr>
        <w:t>Highlighted taxa</w:t>
      </w:r>
      <w:r>
        <w:rPr/>
        <w:t xml:space="preserve"> will display the tree for the highlighted taxa in a new tab.  Depending on which option is selected under </w:t>
      </w:r>
      <w:r>
        <w:rPr>
          <w:b/>
        </w:rPr>
        <w:t>Format</w:t>
      </w:r>
      <w:r>
        <w:rPr/>
        <w:t xml:space="preserve"> the Newick tree is displayed in </w:t>
      </w:r>
      <w:r>
        <w:rPr>
          <w:b/>
        </w:rPr>
        <w:t>NEXUS</w:t>
      </w:r>
      <w:r>
        <w:rPr/>
        <w:t xml:space="preserve"> or </w:t>
      </w:r>
      <w:r>
        <w:rPr>
          <w:b/>
        </w:rPr>
        <w:t>PHYLIP</w:t>
      </w:r>
      <w:r>
        <w:rPr/>
        <w:t xml:space="preserve"> format.</w:t>
      </w:r>
    </w:p>
    <w:p>
      <w:pPr>
        <w:pStyle w:val="Normal"/>
        <w:rPr/>
      </w:pPr>
      <w:r>
        <w:rPr/>
      </w:r>
    </w:p>
    <w:p>
      <w:pPr>
        <w:pStyle w:val="Normal"/>
        <w:rPr/>
      </w:pPr>
      <w:r>
        <w:rPr/>
        <w:drawing>
          <wp:inline distT="0" distB="0" distL="0" distR="0">
            <wp:extent cx="5943600" cy="4360545"/>
            <wp:effectExtent l="0" t="0" r="0" b="0"/>
            <wp:docPr id="14"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5" descr=""/>
                    <pic:cNvPicPr>
                      <a:picLocks noChangeAspect="1" noChangeArrowheads="1"/>
                    </pic:cNvPicPr>
                  </pic:nvPicPr>
                  <pic:blipFill>
                    <a:blip r:embed="rId18"/>
                    <a:stretch>
                      <a:fillRect/>
                    </a:stretch>
                  </pic:blipFill>
                  <pic:spPr bwMode="auto">
                    <a:xfrm>
                      <a:off x="0" y="0"/>
                      <a:ext cx="5943600" cy="4360545"/>
                    </a:xfrm>
                    <a:prstGeom prst="rect">
                      <a:avLst/>
                    </a:prstGeom>
                  </pic:spPr>
                </pic:pic>
              </a:graphicData>
            </a:graphic>
          </wp:inline>
        </w:drawing>
      </w:r>
    </w:p>
    <w:p>
      <w:pPr>
        <w:pStyle w:val="Normal"/>
        <w:rPr/>
      </w:pPr>
      <w:r>
        <w:rPr/>
      </w:r>
    </w:p>
    <w:p>
      <w:pPr>
        <w:pStyle w:val="Normal"/>
        <w:rPr/>
      </w:pPr>
      <w:r>
        <w:rPr/>
        <w:t xml:space="preserve">Tree in </w:t>
      </w:r>
      <w:r>
        <w:rPr>
          <w:b/>
        </w:rPr>
        <w:t>NEWICK/NEXUS</w:t>
      </w:r>
      <w:r>
        <w:rPr/>
        <w:t xml:space="preserve"> format</w:t>
      </w:r>
    </w:p>
    <w:p>
      <w:pPr>
        <w:pStyle w:val="Normal"/>
        <w:rPr/>
      </w:pPr>
      <w:r>
        <w:rPr/>
        <w:drawing>
          <wp:inline distT="12700" distB="7620" distL="12700" distR="12700">
            <wp:extent cx="5943600" cy="1097280"/>
            <wp:effectExtent l="0" t="0" r="0" b="0"/>
            <wp:docPr id="15"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6" descr=""/>
                    <pic:cNvPicPr>
                      <a:picLocks noChangeAspect="1" noChangeArrowheads="1"/>
                    </pic:cNvPicPr>
                  </pic:nvPicPr>
                  <pic:blipFill>
                    <a:blip r:embed="rId19"/>
                    <a:stretch>
                      <a:fillRect/>
                    </a:stretch>
                  </pic:blipFill>
                  <pic:spPr bwMode="auto">
                    <a:xfrm>
                      <a:off x="0" y="0"/>
                      <a:ext cx="5943600" cy="1097280"/>
                    </a:xfrm>
                    <a:prstGeom prst="rect">
                      <a:avLst/>
                    </a:prstGeom>
                  </pic:spPr>
                </pic:pic>
              </a:graphicData>
            </a:graphic>
          </wp:inline>
        </w:drawing>
      </w:r>
    </w:p>
    <w:p>
      <w:pPr>
        <w:pStyle w:val="Normal"/>
        <w:rPr/>
      </w:pPr>
      <w:r>
        <w:rPr/>
      </w:r>
    </w:p>
    <w:p>
      <w:pPr>
        <w:pStyle w:val="Normal"/>
        <w:rPr/>
      </w:pPr>
      <w:r>
        <w:rPr/>
        <w:t xml:space="preserve">Tree in </w:t>
      </w:r>
      <w:r>
        <w:rPr>
          <w:b/>
        </w:rPr>
        <w:t>NEWICK/PHYLIP</w:t>
      </w:r>
      <w:r>
        <w:rPr/>
        <w:t xml:space="preserve"> format</w:t>
      </w:r>
    </w:p>
    <w:p>
      <w:pPr>
        <w:pStyle w:val="Normal"/>
        <w:rPr/>
      </w:pPr>
      <w:r>
        <w:rPr/>
        <w:drawing>
          <wp:inline distT="12700" distB="14605" distL="12700" distR="12700">
            <wp:extent cx="5943600" cy="353695"/>
            <wp:effectExtent l="0" t="0" r="0" b="0"/>
            <wp:docPr id="16"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7" descr=""/>
                    <pic:cNvPicPr>
                      <a:picLocks noChangeAspect="1" noChangeArrowheads="1"/>
                    </pic:cNvPicPr>
                  </pic:nvPicPr>
                  <pic:blipFill>
                    <a:blip r:embed="rId20"/>
                    <a:stretch>
                      <a:fillRect/>
                    </a:stretch>
                  </pic:blipFill>
                  <pic:spPr bwMode="auto">
                    <a:xfrm>
                      <a:off x="0" y="0"/>
                      <a:ext cx="5943600" cy="353695"/>
                    </a:xfrm>
                    <a:prstGeom prst="rect">
                      <a:avLst/>
                    </a:prstGeom>
                  </pic:spPr>
                </pic:pic>
              </a:graphicData>
            </a:graphic>
          </wp:inline>
        </w:drawing>
      </w:r>
      <w:r>
        <w:br w:type="page"/>
      </w:r>
    </w:p>
    <w:p>
      <w:pPr>
        <w:pStyle w:val="Normal"/>
        <w:rPr/>
      </w:pPr>
      <w:r>
        <w:rPr/>
        <w:t xml:space="preserve">12) Click to select all six loci (RPB2, ITS, GAPDH, HIS3, ACT and TEF-1a), with the </w:t>
      </w:r>
      <w:r>
        <w:rPr>
          <w:b/>
        </w:rPr>
        <w:t>concatenated</w:t>
      </w:r>
      <w:r>
        <w:rPr/>
        <w:t xml:space="preserve"> option under </w:t>
      </w:r>
      <w:r>
        <w:rPr>
          <w:b/>
        </w:rPr>
        <w:t>Sequence,</w:t>
      </w:r>
      <w:r>
        <w:rPr/>
        <w:t xml:space="preserve"> and </w:t>
      </w:r>
      <w:r>
        <w:rPr>
          <w:b/>
        </w:rPr>
        <w:t>NEXUS</w:t>
      </w:r>
      <w:r>
        <w:rPr/>
        <w:t xml:space="preserve"> as the file </w:t>
      </w:r>
      <w:r>
        <w:rPr>
          <w:b/>
        </w:rPr>
        <w:t>Format</w:t>
      </w:r>
      <w:r>
        <w:rPr/>
        <w:t xml:space="preserve">. Then click on </w:t>
      </w:r>
      <w:r>
        <w:rPr>
          <w:b/>
        </w:rPr>
        <w:t>view</w:t>
      </w:r>
      <w:r>
        <w:rPr/>
        <w:t xml:space="preserve"> to display the concatenated multi-locus alignment in NEXUS format with character partition block showing the start and end position of each locus in the alignment. The dashboard window on the right provides a summary of the variation for each locus.</w:t>
      </w:r>
    </w:p>
    <w:p>
      <w:pPr>
        <w:pStyle w:val="Normal"/>
        <w:rPr/>
      </w:pPr>
      <w:r>
        <w:rPr/>
      </w:r>
    </w:p>
    <w:p>
      <w:pPr>
        <w:pStyle w:val="Normal"/>
        <w:rPr/>
      </w:pPr>
      <w:r>
        <w:rPr/>
        <w:drawing>
          <wp:inline distT="0" distB="0" distL="0" distR="0">
            <wp:extent cx="5943600" cy="4269740"/>
            <wp:effectExtent l="0" t="0" r="0" b="0"/>
            <wp:docPr id="17"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descr=""/>
                    <pic:cNvPicPr>
                      <a:picLocks noChangeAspect="1" noChangeArrowheads="1"/>
                    </pic:cNvPicPr>
                  </pic:nvPicPr>
                  <pic:blipFill>
                    <a:blip r:embed="rId21"/>
                    <a:stretch>
                      <a:fillRect/>
                    </a:stretch>
                  </pic:blipFill>
                  <pic:spPr bwMode="auto">
                    <a:xfrm>
                      <a:off x="0" y="0"/>
                      <a:ext cx="5943600" cy="4269740"/>
                    </a:xfrm>
                    <a:prstGeom prst="rect">
                      <a:avLst/>
                    </a:prstGeom>
                  </pic:spPr>
                </pic:pic>
              </a:graphicData>
            </a:graphic>
          </wp:inline>
        </w:drawing>
      </w:r>
    </w:p>
    <w:p>
      <w:pPr>
        <w:pStyle w:val="Normal"/>
        <w:rPr/>
      </w:pPr>
      <w:r>
        <w:rPr/>
      </w:r>
      <w:r>
        <w:br w:type="page"/>
      </w:r>
    </w:p>
    <w:p>
      <w:pPr>
        <w:pStyle w:val="Normal"/>
        <w:rPr/>
      </w:pPr>
      <w:r>
        <w:rPr/>
        <w:t xml:space="preserve">13) Switching the </w:t>
      </w:r>
      <w:r>
        <w:rPr>
          <w:b/>
        </w:rPr>
        <w:t>Format</w:t>
      </w:r>
      <w:r>
        <w:rPr/>
        <w:t xml:space="preserve"> to </w:t>
      </w:r>
      <w:r>
        <w:rPr>
          <w:b/>
        </w:rPr>
        <w:t>PHYLIP</w:t>
      </w:r>
      <w:r>
        <w:rPr/>
        <w:t xml:space="preserve">, selecting </w:t>
      </w:r>
      <w:r>
        <w:rPr>
          <w:b/>
        </w:rPr>
        <w:t>concatenated</w:t>
      </w:r>
      <w:r>
        <w:rPr/>
        <w:t xml:space="preserve"> under </w:t>
      </w:r>
      <w:r>
        <w:rPr>
          <w:b/>
        </w:rPr>
        <w:t>Sequence,</w:t>
      </w:r>
      <w:r>
        <w:rPr/>
        <w:t xml:space="preserve"> and then clicking on </w:t>
      </w:r>
      <w:r>
        <w:rPr>
          <w:b/>
        </w:rPr>
        <w:t>view</w:t>
      </w:r>
      <w:r>
        <w:rPr/>
        <w:t xml:space="preserve"> shows the multi-locus concatenated alignment in PHYLIP format.</w:t>
      </w:r>
    </w:p>
    <w:p>
      <w:pPr>
        <w:pStyle w:val="Normal"/>
        <w:rPr/>
      </w:pPr>
      <w:r>
        <w:rPr/>
      </w:r>
    </w:p>
    <w:p>
      <w:pPr>
        <w:pStyle w:val="Normal"/>
        <w:rPr/>
      </w:pPr>
      <w:r>
        <w:rPr/>
        <w:drawing>
          <wp:inline distT="0" distB="3810" distL="0" distR="0">
            <wp:extent cx="5943600" cy="4263390"/>
            <wp:effectExtent l="0" t="0" r="0" b="0"/>
            <wp:docPr id="18"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descr=""/>
                    <pic:cNvPicPr>
                      <a:picLocks noChangeAspect="1" noChangeArrowheads="1"/>
                    </pic:cNvPicPr>
                  </pic:nvPicPr>
                  <pic:blipFill>
                    <a:blip r:embed="rId22"/>
                    <a:stretch>
                      <a:fillRect/>
                    </a:stretch>
                  </pic:blipFill>
                  <pic:spPr bwMode="auto">
                    <a:xfrm>
                      <a:off x="0" y="0"/>
                      <a:ext cx="5943600" cy="4263390"/>
                    </a:xfrm>
                    <a:prstGeom prst="rect">
                      <a:avLst/>
                    </a:prstGeom>
                  </pic:spPr>
                </pic:pic>
              </a:graphicData>
            </a:graphic>
          </wp:inline>
        </w:drawing>
      </w:r>
    </w:p>
    <w:p>
      <w:pPr>
        <w:pStyle w:val="Normal"/>
        <w:rPr/>
      </w:pPr>
      <w:r>
        <w:rPr/>
      </w:r>
      <w:r>
        <w:br w:type="page"/>
      </w:r>
    </w:p>
    <w:p>
      <w:pPr>
        <w:pStyle w:val="Normal"/>
        <w:rPr/>
      </w:pPr>
      <w:r>
        <w:rPr/>
        <w:t xml:space="preserve">14) Clicking on the </w:t>
      </w:r>
      <w:r>
        <w:rPr>
          <w:b/>
        </w:rPr>
        <w:t>Show taxa for data</w:t>
      </w:r>
      <w:r>
        <w:rPr/>
        <w:t xml:space="preserve"> pull-down menu will display options for selecting taxa that contain a specified number of loci.  In this example, all of the five highlighted taxa have data for all six loci.  In other trees, the selected taxa may be missing information for one or more loci. This feature will create alignment files with varying numbers of loci which are useful for assessing topological incongruence using a cumulative supermatrix approach and the Mesquite Hypha package (</w:t>
      </w:r>
      <w:hyperlink r:id="rId23">
        <w:r>
          <w:rPr>
            <w:rStyle w:val="InternetLink"/>
          </w:rPr>
          <w:t>http://mesquiteproject.org/packages/hypha/manual/index.html</w:t>
        </w:r>
      </w:hyperlink>
      <w:r>
        <w:rPr/>
        <w:t>).</w:t>
      </w:r>
    </w:p>
    <w:p>
      <w:pPr>
        <w:pStyle w:val="Normal"/>
        <w:rPr/>
      </w:pPr>
      <w:r>
        <w:rPr/>
        <w:t xml:space="preserve"> </w:t>
      </w:r>
      <w:bookmarkStart w:id="3" w:name="_GoBack"/>
      <w:bookmarkEnd w:id="3"/>
      <w:r>
        <w:rPr/>
        <w:drawing>
          <wp:inline distT="0" distB="1905" distL="0" distR="0">
            <wp:extent cx="5943600" cy="4252595"/>
            <wp:effectExtent l="0" t="0" r="0" b="0"/>
            <wp:docPr id="19"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descr=""/>
                    <pic:cNvPicPr>
                      <a:picLocks noChangeAspect="1" noChangeArrowheads="1"/>
                    </pic:cNvPicPr>
                  </pic:nvPicPr>
                  <pic:blipFill>
                    <a:blip r:embed="rId24"/>
                    <a:stretch>
                      <a:fillRect/>
                    </a:stretch>
                  </pic:blipFill>
                  <pic:spPr bwMode="auto">
                    <a:xfrm>
                      <a:off x="0" y="0"/>
                      <a:ext cx="5943600" cy="4252595"/>
                    </a:xfrm>
                    <a:prstGeom prst="rect">
                      <a:avLst/>
                    </a:prstGeom>
                  </pic:spPr>
                </pic:pic>
              </a:graphicData>
            </a:graphic>
          </wp:inline>
        </w:drawing>
      </w:r>
    </w:p>
    <w:sectPr>
      <w:type w:val="nextPage"/>
      <w:pgSz w:w="12240" w:h="15840"/>
      <w:pgMar w:left="1440" w:right="1440" w:header="0" w:top="1440" w:footer="0" w:bottom="1440" w:gutter="0"/>
      <w:pgNumType w:fmt="decimal"/>
      <w:formProt w:val="false"/>
      <w:textDirection w:val="lrTb"/>
      <w:docGrid w:type="default" w:linePitch="36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ucida Grande">
    <w:charset w:val="01"/>
    <w:family w:val="roman"/>
    <w:pitch w:val="variable"/>
  </w:font>
  <w:font w:name="Liberation Sans">
    <w:altName w:val="Arial"/>
    <w:charset w:val="01"/>
    <w:family w:val="swiss"/>
    <w:pitch w:val="variable"/>
  </w:font>
  <w:font w:name="Times New Roman">
    <w:charset w:val="01"/>
    <w:family w:val="roman"/>
    <w:pitch w:val="variable"/>
  </w:font>
</w:fonts>
</file>

<file path=word/settings.xml><?xml version="1.0" encoding="utf-8"?>
<w:settings xmlns:w="http://schemas.openxmlformats.org/wordprocessingml/2006/main">
  <w:zoom w:percent="138"/>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4"/>
        <w:szCs w:val="24"/>
        <w:lang w:val="en-U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jc w:val="left"/>
    </w:pPr>
    <w:rPr>
      <w:rFonts w:ascii="Calibri" w:hAnsi="Calibri" w:eastAsia="Calibri" w:cs="" w:asciiTheme="minorHAnsi" w:cstheme="minorBidi" w:eastAsiaTheme="minorHAnsi" w:hAnsiTheme="minorHAnsi"/>
      <w:color w:val="auto"/>
      <w:sz w:val="24"/>
      <w:szCs w:val="24"/>
      <w:lang w:val="en-US" w:eastAsia="en-US" w:bidi="ar-SA"/>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7b0c61"/>
    <w:rPr>
      <w:color w:val="0000FF"/>
      <w:u w:val="single"/>
    </w:rPr>
  </w:style>
  <w:style w:type="character" w:styleId="UnresolvedMention1" w:customStyle="1">
    <w:name w:val="Unresolved Mention1"/>
    <w:basedOn w:val="DefaultParagraphFont"/>
    <w:uiPriority w:val="99"/>
    <w:semiHidden/>
    <w:unhideWhenUsed/>
    <w:qFormat/>
    <w:rsid w:val="002e3dcc"/>
    <w:rPr>
      <w:color w:val="605E5C"/>
      <w:shd w:fill="E1DFDD" w:val="clear"/>
    </w:rPr>
  </w:style>
  <w:style w:type="character" w:styleId="BalloonTextChar" w:customStyle="1">
    <w:name w:val="Balloon Text Char"/>
    <w:basedOn w:val="DefaultParagraphFont"/>
    <w:link w:val="BalloonText"/>
    <w:uiPriority w:val="99"/>
    <w:semiHidden/>
    <w:qFormat/>
    <w:rsid w:val="00d726dc"/>
    <w:rPr>
      <w:rFonts w:ascii="Lucida Grande" w:hAnsi="Lucida Grande" w:cs="Lucida Grande"/>
      <w:sz w:val="18"/>
      <w:szCs w:val="18"/>
    </w:rPr>
  </w:style>
  <w:style w:type="character" w:styleId="FollowedHyperlink">
    <w:name w:val="FollowedHyperlink"/>
    <w:basedOn w:val="DefaultParagraphFont"/>
    <w:uiPriority w:val="99"/>
    <w:semiHidden/>
    <w:unhideWhenUsed/>
    <w:qFormat/>
    <w:rsid w:val="00d726dc"/>
    <w:rPr>
      <w:color w:val="954F72" w:themeColor="followedHyperlink"/>
      <w:u w:val="single"/>
    </w:rPr>
  </w:style>
  <w:style w:type="character" w:styleId="Annotationreference">
    <w:name w:val="annotation reference"/>
    <w:basedOn w:val="DefaultParagraphFont"/>
    <w:uiPriority w:val="99"/>
    <w:semiHidden/>
    <w:unhideWhenUsed/>
    <w:qFormat/>
    <w:rsid w:val="00252a51"/>
    <w:rPr>
      <w:sz w:val="18"/>
      <w:szCs w:val="18"/>
    </w:rPr>
  </w:style>
  <w:style w:type="character" w:styleId="CommentTextChar" w:customStyle="1">
    <w:name w:val="Comment Text Char"/>
    <w:basedOn w:val="DefaultParagraphFont"/>
    <w:link w:val="CommentText"/>
    <w:uiPriority w:val="99"/>
    <w:semiHidden/>
    <w:qFormat/>
    <w:rsid w:val="00252a51"/>
    <w:rPr/>
  </w:style>
  <w:style w:type="character" w:styleId="CommentSubjectChar" w:customStyle="1">
    <w:name w:val="Comment Subject Char"/>
    <w:basedOn w:val="CommentTextChar"/>
    <w:link w:val="CommentSubject"/>
    <w:uiPriority w:val="99"/>
    <w:semiHidden/>
    <w:qFormat/>
    <w:rsid w:val="00252a51"/>
    <w:rPr>
      <w:b/>
      <w:bCs/>
      <w:sz w:val="20"/>
      <w:szCs w:val="20"/>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ListParagraph">
    <w:name w:val="List Paragraph"/>
    <w:basedOn w:val="Normal"/>
    <w:uiPriority w:val="34"/>
    <w:qFormat/>
    <w:rsid w:val="00815866"/>
    <w:pPr>
      <w:spacing w:before="0" w:after="0"/>
      <w:ind w:left="720" w:hanging="0"/>
      <w:contextualSpacing/>
    </w:pPr>
    <w:rPr/>
  </w:style>
  <w:style w:type="paragraph" w:styleId="BalloonText">
    <w:name w:val="Balloon Text"/>
    <w:basedOn w:val="Normal"/>
    <w:link w:val="BalloonTextChar"/>
    <w:uiPriority w:val="99"/>
    <w:semiHidden/>
    <w:unhideWhenUsed/>
    <w:qFormat/>
    <w:rsid w:val="00d726dc"/>
    <w:pPr/>
    <w:rPr>
      <w:rFonts w:ascii="Lucida Grande" w:hAnsi="Lucida Grande" w:cs="Lucida Grande"/>
      <w:sz w:val="18"/>
      <w:szCs w:val="18"/>
    </w:rPr>
  </w:style>
  <w:style w:type="paragraph" w:styleId="Annotationtext">
    <w:name w:val="annotation text"/>
    <w:basedOn w:val="Normal"/>
    <w:link w:val="CommentTextChar"/>
    <w:uiPriority w:val="99"/>
    <w:semiHidden/>
    <w:unhideWhenUsed/>
    <w:qFormat/>
    <w:rsid w:val="00252a51"/>
    <w:pPr/>
    <w:rPr/>
  </w:style>
  <w:style w:type="paragraph" w:styleId="Annotationsubject">
    <w:name w:val="annotation subject"/>
    <w:basedOn w:val="Annotationtext"/>
    <w:link w:val="CommentSubjectChar"/>
    <w:uiPriority w:val="99"/>
    <w:semiHidden/>
    <w:unhideWhenUsed/>
    <w:qFormat/>
    <w:rsid w:val="00252a51"/>
    <w:pPr/>
    <w:rPr>
      <w:b/>
      <w:bCs/>
      <w:sz w:val="20"/>
      <w:szCs w:val="20"/>
    </w:rPr>
  </w:style>
  <w:style w:type="numbering" w:styleId="NoList" w:default="1">
    <w:name w:val="No List"/>
    <w:uiPriority w:val="99"/>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tbas.hpc.ncsu.edu/start"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jpeg"/><Relationship Id="rId10" Type="http://schemas.openxmlformats.org/officeDocument/2006/relationships/image" Target="media/image8.jpeg"/><Relationship Id="rId11" Type="http://schemas.openxmlformats.org/officeDocument/2006/relationships/image" Target="media/image9.png"/><Relationship Id="rId12" Type="http://schemas.openxmlformats.org/officeDocument/2006/relationships/image" Target="media/image10.jpe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hyperlink" Target="http://mesquiteproject.org/packages/hypha/manual/index.html" TargetMode="External"/><Relationship Id="rId24" Type="http://schemas.openxmlformats.org/officeDocument/2006/relationships/image" Target="media/image21.png"/><Relationship Id="rId25" Type="http://schemas.openxmlformats.org/officeDocument/2006/relationships/fontTable" Target="fontTable.xml"/><Relationship Id="rId26" Type="http://schemas.openxmlformats.org/officeDocument/2006/relationships/settings" Target="settings.xml"/><Relationship Id="rId2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Application>LibreOffice/5.0.3.2$Linux_X86_64 LibreOffice_project/00m0$Build-2</Application>
  <Paragraphs>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2019-05-22T17:02:00Z</dcterms:created>
  <dc:creator>Ignazio Carbone</dc:creator>
  <dc:language>en-US</dc:language>
  <cp:lastModifiedBy>Ignazio Carbone</cp:lastModifiedBy>
  <cp:lastPrinted>2019-05-10T19:12:00Z</cp:lastPrinted>
  <dcterms:modified xsi:type="dcterms:W3CDTF">2019-05-23T19:40:00Z</dcterms:modified>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