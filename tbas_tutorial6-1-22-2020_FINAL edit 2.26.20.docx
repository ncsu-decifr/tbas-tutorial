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48552E" w14:textId="36474163" w:rsidR="008F26AA" w:rsidRPr="00EC4B90" w:rsidRDefault="00E66B99">
      <w:pPr>
        <w:jc w:val="center"/>
        <w:rPr>
          <w:rFonts w:asciiTheme="minorHAnsi" w:hAnsiTheme="minorHAnsi" w:cs="Arial"/>
          <w:b/>
        </w:rPr>
      </w:pPr>
      <w:r w:rsidRPr="00EC4B90">
        <w:rPr>
          <w:rFonts w:asciiTheme="minorHAnsi" w:hAnsiTheme="minorHAnsi" w:cs="Arial"/>
          <w:b/>
        </w:rPr>
        <w:t>Tuto</w:t>
      </w:r>
      <w:r w:rsidR="00EC4B90">
        <w:rPr>
          <w:rFonts w:asciiTheme="minorHAnsi" w:hAnsiTheme="minorHAnsi" w:cs="Arial"/>
          <w:b/>
        </w:rPr>
        <w:t xml:space="preserve">rial </w:t>
      </w:r>
      <w:r w:rsidR="001C0EA2">
        <w:rPr>
          <w:rFonts w:asciiTheme="minorHAnsi" w:hAnsiTheme="minorHAnsi" w:cs="Arial"/>
          <w:b/>
        </w:rPr>
        <w:t>6</w:t>
      </w:r>
      <w:r w:rsidR="00EC4B90">
        <w:rPr>
          <w:rFonts w:asciiTheme="minorHAnsi" w:hAnsiTheme="minorHAnsi" w:cs="Arial"/>
          <w:b/>
        </w:rPr>
        <w:t xml:space="preserve">: Using </w:t>
      </w:r>
      <w:r w:rsidR="00B509DA">
        <w:rPr>
          <w:rFonts w:asciiTheme="minorHAnsi" w:hAnsiTheme="minorHAnsi" w:cs="Arial"/>
          <w:b/>
        </w:rPr>
        <w:t>MEP</w:t>
      </w:r>
      <w:r w:rsidR="00EC4B90">
        <w:rPr>
          <w:rFonts w:asciiTheme="minorHAnsi" w:hAnsiTheme="minorHAnsi" w:cs="Arial"/>
          <w:b/>
        </w:rPr>
        <w:t xml:space="preserve"> to </w:t>
      </w:r>
      <w:r w:rsidR="001C68DF">
        <w:rPr>
          <w:rFonts w:asciiTheme="minorHAnsi" w:hAnsiTheme="minorHAnsi" w:cs="Arial"/>
          <w:b/>
        </w:rPr>
        <w:t xml:space="preserve">cumulatively update </w:t>
      </w:r>
      <w:r w:rsidR="00EC4B90">
        <w:rPr>
          <w:rFonts w:asciiTheme="minorHAnsi" w:hAnsiTheme="minorHAnsi" w:cs="Arial"/>
          <w:b/>
        </w:rPr>
        <w:t>t</w:t>
      </w:r>
      <w:r w:rsidRPr="00EC4B90">
        <w:rPr>
          <w:rFonts w:asciiTheme="minorHAnsi" w:hAnsiTheme="minorHAnsi" w:cs="Arial"/>
          <w:b/>
        </w:rPr>
        <w:t>rees</w:t>
      </w:r>
    </w:p>
    <w:p w14:paraId="01F894C4" w14:textId="070097B6" w:rsidR="008F26AA" w:rsidRDefault="008F26AA">
      <w:pPr>
        <w:jc w:val="center"/>
        <w:rPr>
          <w:rFonts w:asciiTheme="minorHAnsi" w:hAnsiTheme="minorHAnsi" w:cs="Arial"/>
        </w:rPr>
      </w:pPr>
    </w:p>
    <w:p w14:paraId="3CC8CD1A" w14:textId="1AC3AF30" w:rsidR="00250494" w:rsidRPr="00F039EA" w:rsidRDefault="001F72CE" w:rsidP="00250494">
      <w:pPr>
        <w:rPr>
          <w:ins w:id="0" w:author="Vicki Cornish" w:date="2020-02-26T09:32:00Z"/>
          <w:rFonts w:asciiTheme="minorHAnsi" w:hAnsiTheme="minorHAnsi" w:cs="Arial"/>
          <w:b/>
          <w:u w:val="single"/>
          <w:rPrChange w:id="1" w:author="Vicki Cornish" w:date="2020-02-26T09:53:00Z">
            <w:rPr>
              <w:ins w:id="2" w:author="Vicki Cornish" w:date="2020-02-26T09:32:00Z"/>
              <w:rFonts w:asciiTheme="minorHAnsi" w:hAnsiTheme="minorHAnsi" w:cs="Arial"/>
            </w:rPr>
          </w:rPrChange>
        </w:rPr>
      </w:pPr>
      <w:ins w:id="3" w:author="Vicki Cornish" w:date="2020-02-26T09:54:00Z">
        <w:r>
          <w:rPr>
            <w:rFonts w:asciiTheme="minorHAnsi" w:hAnsiTheme="minorHAnsi" w:cs="Arial"/>
            <w:b/>
            <w:u w:val="single"/>
          </w:rPr>
          <w:t xml:space="preserve">Main </w:t>
        </w:r>
      </w:ins>
      <w:bookmarkStart w:id="4" w:name="_GoBack"/>
      <w:bookmarkEnd w:id="4"/>
      <w:ins w:id="5" w:author="Vicki Cornish" w:date="2020-02-26T10:03:00Z">
        <w:r w:rsidR="00EC7539">
          <w:rPr>
            <w:rFonts w:asciiTheme="minorHAnsi" w:hAnsiTheme="minorHAnsi" w:cs="Arial"/>
            <w:b/>
            <w:u w:val="single"/>
          </w:rPr>
          <w:t>Contents</w:t>
        </w:r>
      </w:ins>
    </w:p>
    <w:p w14:paraId="1DE29227" w14:textId="746DACCB" w:rsidR="00250494" w:rsidRDefault="00250494" w:rsidP="00250494">
      <w:pPr>
        <w:rPr>
          <w:ins w:id="6" w:author="Vicki Cornish" w:date="2020-02-26T09:46:00Z"/>
          <w:rFonts w:asciiTheme="minorHAnsi" w:hAnsiTheme="minorHAnsi" w:cs="Arial"/>
        </w:rPr>
      </w:pPr>
      <w:ins w:id="7" w:author="Vicki Cornish" w:date="2020-02-26T09:32:00Z">
        <w:r>
          <w:rPr>
            <w:rFonts w:asciiTheme="minorHAnsi" w:hAnsiTheme="minorHAnsi" w:cs="Arial"/>
          </w:rPr>
          <w:t xml:space="preserve">Step 1: </w:t>
        </w:r>
      </w:ins>
      <w:ins w:id="8" w:author="Vicki Cornish" w:date="2020-02-26T09:33:00Z">
        <w:r>
          <w:rPr>
            <w:rFonts w:asciiTheme="minorHAnsi" w:hAnsiTheme="minorHAnsi" w:cs="Arial"/>
          </w:rPr>
          <w:t>Uploading a tree using Newick file</w:t>
        </w:r>
      </w:ins>
    </w:p>
    <w:p w14:paraId="062DDD74" w14:textId="2E8ADF7C" w:rsidR="00F039EA" w:rsidRDefault="00F039EA" w:rsidP="00250494">
      <w:pPr>
        <w:rPr>
          <w:ins w:id="9" w:author="Vicki Cornish" w:date="2020-02-26T09:46:00Z"/>
          <w:rFonts w:asciiTheme="minorHAnsi" w:hAnsiTheme="minorHAnsi" w:cs="Arial"/>
        </w:rPr>
      </w:pPr>
      <w:ins w:id="10" w:author="Vicki Cornish" w:date="2020-02-26T09:46:00Z">
        <w:r>
          <w:rPr>
            <w:rFonts w:asciiTheme="minorHAnsi" w:hAnsiTheme="minorHAnsi" w:cs="Arial"/>
          </w:rPr>
          <w:t>Step 13: Updating specimen metadata</w:t>
        </w:r>
      </w:ins>
    </w:p>
    <w:p w14:paraId="20AC55B7" w14:textId="2E897C88" w:rsidR="00F039EA" w:rsidRDefault="00F039EA" w:rsidP="00250494">
      <w:pPr>
        <w:rPr>
          <w:ins w:id="11" w:author="Vicki Cornish" w:date="2020-02-26T09:46:00Z"/>
          <w:rFonts w:asciiTheme="minorHAnsi" w:hAnsiTheme="minorHAnsi" w:cs="Arial"/>
        </w:rPr>
      </w:pPr>
      <w:ins w:id="12" w:author="Vicki Cornish" w:date="2020-02-26T09:46:00Z">
        <w:r>
          <w:rPr>
            <w:rFonts w:asciiTheme="minorHAnsi" w:hAnsiTheme="minorHAnsi" w:cs="Arial"/>
          </w:rPr>
          <w:t>Step 21: Upload unknown data on tree using MEP file</w:t>
        </w:r>
      </w:ins>
    </w:p>
    <w:p w14:paraId="6B7B2E5E" w14:textId="77777777" w:rsidR="00F039EA" w:rsidRPr="0089531D" w:rsidRDefault="00F039EA" w:rsidP="00250494">
      <w:pPr>
        <w:rPr>
          <w:rFonts w:asciiTheme="minorHAnsi" w:hAnsiTheme="minorHAnsi" w:cs="Arial"/>
        </w:rPr>
      </w:pPr>
    </w:p>
    <w:p w14:paraId="386FC885" w14:textId="5B0AC7EB" w:rsidR="00BF5EA3" w:rsidRPr="0089531D" w:rsidRDefault="00A13C62" w:rsidP="00F049FB">
      <w:pPr>
        <w:pStyle w:val="ListParagraph"/>
        <w:numPr>
          <w:ilvl w:val="0"/>
          <w:numId w:val="15"/>
        </w:numPr>
        <w:ind w:hanging="540"/>
        <w:rPr>
          <w:rFonts w:asciiTheme="minorHAnsi" w:hAnsiTheme="minorHAnsi" w:cs="Arial"/>
          <w:szCs w:val="24"/>
        </w:rPr>
      </w:pPr>
      <w:r>
        <w:rPr>
          <w:rFonts w:asciiTheme="minorHAnsi" w:hAnsiTheme="minorHAnsi" w:cs="Arial"/>
          <w:szCs w:val="24"/>
        </w:rPr>
        <w:t>T-BAS</w:t>
      </w:r>
      <w:r w:rsidR="00006E5D">
        <w:rPr>
          <w:rFonts w:asciiTheme="minorHAnsi" w:hAnsiTheme="minorHAnsi" w:cs="Arial"/>
          <w:szCs w:val="24"/>
        </w:rPr>
        <w:t xml:space="preserve"> can </w:t>
      </w:r>
      <w:r>
        <w:rPr>
          <w:rFonts w:asciiTheme="minorHAnsi" w:hAnsiTheme="minorHAnsi" w:cs="Arial"/>
          <w:szCs w:val="24"/>
        </w:rPr>
        <w:t xml:space="preserve">be used to </w:t>
      </w:r>
      <w:r w:rsidR="00006E5D">
        <w:rPr>
          <w:rFonts w:asciiTheme="minorHAnsi" w:hAnsiTheme="minorHAnsi" w:cs="Arial"/>
          <w:szCs w:val="24"/>
        </w:rPr>
        <w:t>perform consecutive placements on the same tree. T</w:t>
      </w:r>
      <w:r w:rsidR="00515CE0">
        <w:rPr>
          <w:rFonts w:asciiTheme="minorHAnsi" w:hAnsiTheme="minorHAnsi" w:cs="Arial"/>
          <w:szCs w:val="24"/>
        </w:rPr>
        <w:t>h</w:t>
      </w:r>
      <w:r w:rsidR="00006E5D">
        <w:rPr>
          <w:rFonts w:asciiTheme="minorHAnsi" w:hAnsiTheme="minorHAnsi" w:cs="Arial"/>
          <w:szCs w:val="24"/>
        </w:rPr>
        <w:t xml:space="preserve">is is useful to </w:t>
      </w:r>
      <w:r w:rsidR="00515CE0">
        <w:rPr>
          <w:rFonts w:asciiTheme="minorHAnsi" w:hAnsiTheme="minorHAnsi" w:cs="Arial"/>
          <w:szCs w:val="24"/>
        </w:rPr>
        <w:t>build</w:t>
      </w:r>
      <w:r w:rsidR="00006E5D">
        <w:rPr>
          <w:rFonts w:asciiTheme="minorHAnsi" w:hAnsiTheme="minorHAnsi" w:cs="Arial"/>
          <w:szCs w:val="24"/>
        </w:rPr>
        <w:t xml:space="preserve"> </w:t>
      </w:r>
      <w:r w:rsidR="00515CE0">
        <w:rPr>
          <w:rFonts w:asciiTheme="minorHAnsi" w:hAnsiTheme="minorHAnsi" w:cs="Arial"/>
          <w:szCs w:val="24"/>
        </w:rPr>
        <w:t xml:space="preserve">on a previous placement run with additional </w:t>
      </w:r>
      <w:r w:rsidR="00006E5D">
        <w:rPr>
          <w:rFonts w:asciiTheme="minorHAnsi" w:hAnsiTheme="minorHAnsi" w:cs="Arial"/>
          <w:szCs w:val="24"/>
        </w:rPr>
        <w:t xml:space="preserve">sequence data. </w:t>
      </w:r>
      <w:r w:rsidR="00515CE0">
        <w:rPr>
          <w:rFonts w:asciiTheme="minorHAnsi" w:hAnsiTheme="minorHAnsi" w:cs="Arial"/>
          <w:szCs w:val="24"/>
        </w:rPr>
        <w:t>To start, g</w:t>
      </w:r>
      <w:r w:rsidR="00BF5EA3" w:rsidRPr="0089531D">
        <w:rPr>
          <w:rFonts w:asciiTheme="minorHAnsi" w:hAnsiTheme="minorHAnsi" w:cs="Arial"/>
          <w:szCs w:val="24"/>
        </w:rPr>
        <w:t xml:space="preserve">o to the </w:t>
      </w:r>
      <w:hyperlink r:id="rId5" w:history="1">
        <w:r w:rsidR="00BF5EA3" w:rsidRPr="001C0EA2">
          <w:rPr>
            <w:rStyle w:val="Hyperlink"/>
            <w:rFonts w:asciiTheme="minorHAnsi" w:hAnsiTheme="minorHAnsi" w:cs="Arial"/>
            <w:szCs w:val="24"/>
          </w:rPr>
          <w:t>T-BAS start page</w:t>
        </w:r>
      </w:hyperlink>
      <w:r w:rsidR="00BF5EA3" w:rsidRPr="0089531D">
        <w:rPr>
          <w:rFonts w:asciiTheme="minorHAnsi" w:hAnsiTheme="minorHAnsi" w:cs="Arial"/>
          <w:szCs w:val="24"/>
        </w:rPr>
        <w:t xml:space="preserve"> and click on the </w:t>
      </w:r>
      <w:r w:rsidR="00BF5EA3" w:rsidRPr="000F6682">
        <w:rPr>
          <w:rFonts w:asciiTheme="minorHAnsi" w:hAnsiTheme="minorHAnsi" w:cs="Arial"/>
          <w:b/>
          <w:szCs w:val="24"/>
        </w:rPr>
        <w:t>Upload Tree</w:t>
      </w:r>
      <w:r w:rsidR="00BF5EA3" w:rsidRPr="0089531D">
        <w:rPr>
          <w:rFonts w:asciiTheme="minorHAnsi" w:hAnsiTheme="minorHAnsi" w:cs="Arial"/>
          <w:szCs w:val="24"/>
        </w:rPr>
        <w:t xml:space="preserve"> button.</w:t>
      </w:r>
    </w:p>
    <w:p w14:paraId="336C5B54" w14:textId="1C83B5EF" w:rsidR="00BF5EA3" w:rsidRPr="0089531D" w:rsidRDefault="001C0EA2" w:rsidP="00BF5EA3">
      <w:pPr>
        <w:pStyle w:val="ListParagraph"/>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88960" behindDoc="0" locked="0" layoutInCell="1" allowOverlap="1" wp14:anchorId="03E75F4E" wp14:editId="0CB0AC80">
                <wp:simplePos x="0" y="0"/>
                <wp:positionH relativeFrom="column">
                  <wp:posOffset>0</wp:posOffset>
                </wp:positionH>
                <wp:positionV relativeFrom="paragraph">
                  <wp:posOffset>216881</wp:posOffset>
                </wp:positionV>
                <wp:extent cx="5943600" cy="4545965"/>
                <wp:effectExtent l="0" t="0" r="0" b="635"/>
                <wp:wrapNone/>
                <wp:docPr id="2" name="Group 2"/>
                <wp:cNvGraphicFramePr/>
                <a:graphic xmlns:a="http://schemas.openxmlformats.org/drawingml/2006/main">
                  <a:graphicData uri="http://schemas.microsoft.com/office/word/2010/wordprocessingGroup">
                    <wpg:wgp>
                      <wpg:cNvGrpSpPr/>
                      <wpg:grpSpPr>
                        <a:xfrm>
                          <a:off x="0" y="0"/>
                          <a:ext cx="5943600" cy="4545965"/>
                          <a:chOff x="0" y="0"/>
                          <a:chExt cx="5943600" cy="4545965"/>
                        </a:xfrm>
                      </wpg:grpSpPr>
                      <pic:pic xmlns:pic="http://schemas.openxmlformats.org/drawingml/2006/picture">
                        <pic:nvPicPr>
                          <pic:cNvPr id="18" name="Picture 18"/>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4545965"/>
                          </a:xfrm>
                          <a:prstGeom prst="rect">
                            <a:avLst/>
                          </a:prstGeom>
                        </pic:spPr>
                      </pic:pic>
                      <wps:wsp>
                        <wps:cNvPr id="47" name="Down Arrow 36"/>
                        <wps:cNvSpPr>
                          <a:spLocks/>
                        </wps:cNvSpPr>
                        <wps:spPr>
                          <a:xfrm>
                            <a:off x="4627418" y="1424248"/>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346D32" id="Group 2" o:spid="_x0000_s1026" style="position:absolute;margin-left:0;margin-top:17.1pt;width:468pt;height:357.95pt;z-index:251688960" coordsize="59436,4545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width:59436;height:454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">
                  <v:imagedata r:id="rId7"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6" o:spid="_x0000_s1028" type="#_x0000_t67" style="position:absolute;left:46274;top:14242;width:1663;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" adj="15340" fillcolor="red" stroked="f" strokeweight="1pt"/>
              </v:group>
            </w:pict>
          </mc:Fallback>
        </mc:AlternateContent>
      </w:r>
    </w:p>
    <w:p w14:paraId="5EF87B28" w14:textId="111404AF" w:rsidR="00CD351F" w:rsidRPr="0089531D" w:rsidRDefault="00CD351F" w:rsidP="000B0738">
      <w:pPr>
        <w:rPr>
          <w:rFonts w:asciiTheme="minorHAnsi" w:hAnsiTheme="minorHAnsi" w:cs="Arial"/>
        </w:rPr>
      </w:pPr>
    </w:p>
    <w:p w14:paraId="7D999EF8" w14:textId="77777777" w:rsidR="00CD351F" w:rsidRPr="0089531D" w:rsidRDefault="00CD351F">
      <w:pPr>
        <w:widowControl/>
        <w:rPr>
          <w:rFonts w:asciiTheme="minorHAnsi" w:hAnsiTheme="minorHAnsi" w:cs="Arial"/>
        </w:rPr>
      </w:pPr>
      <w:r w:rsidRPr="0089531D">
        <w:rPr>
          <w:rFonts w:asciiTheme="minorHAnsi" w:hAnsiTheme="minorHAnsi" w:cs="Arial"/>
        </w:rPr>
        <w:br w:type="page"/>
      </w:r>
    </w:p>
    <w:p w14:paraId="55D2DC3D" w14:textId="07408707" w:rsidR="00E35353" w:rsidRPr="0089531D" w:rsidRDefault="00E35353">
      <w:pPr>
        <w:widowControl/>
        <w:rPr>
          <w:rFonts w:asciiTheme="minorHAnsi" w:hAnsiTheme="minorHAnsi" w:cs="Arial"/>
        </w:rPr>
      </w:pPr>
    </w:p>
    <w:p w14:paraId="1557E1C3" w14:textId="257EEF45" w:rsidR="00BF5EA3" w:rsidRPr="0089531D" w:rsidRDefault="001C0EA2" w:rsidP="000164EA">
      <w:pPr>
        <w:pStyle w:val="ListParagraph"/>
        <w:numPr>
          <w:ilvl w:val="0"/>
          <w:numId w:val="15"/>
        </w:numPr>
        <w:ind w:hanging="540"/>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93056" behindDoc="0" locked="0" layoutInCell="1" allowOverlap="1" wp14:anchorId="73D5F253" wp14:editId="29234E20">
                <wp:simplePos x="0" y="0"/>
                <wp:positionH relativeFrom="column">
                  <wp:posOffset>22167</wp:posOffset>
                </wp:positionH>
                <wp:positionV relativeFrom="paragraph">
                  <wp:posOffset>362585</wp:posOffset>
                </wp:positionV>
                <wp:extent cx="5939790" cy="4507865"/>
                <wp:effectExtent l="0" t="0" r="3810" b="635"/>
                <wp:wrapNone/>
                <wp:docPr id="4" name="Group 4"/>
                <wp:cNvGraphicFramePr/>
                <a:graphic xmlns:a="http://schemas.openxmlformats.org/drawingml/2006/main">
                  <a:graphicData uri="http://schemas.microsoft.com/office/word/2010/wordprocessingGroup">
                    <wpg:wgp>
                      <wpg:cNvGrpSpPr/>
                      <wpg:grpSpPr>
                        <a:xfrm>
                          <a:off x="0" y="0"/>
                          <a:ext cx="5939790" cy="4507865"/>
                          <a:chOff x="0" y="0"/>
                          <a:chExt cx="5939790" cy="4507865"/>
                        </a:xfrm>
                      </wpg:grpSpPr>
                      <pic:pic xmlns:pic="http://schemas.openxmlformats.org/drawingml/2006/picture">
                        <pic:nvPicPr>
                          <pic:cNvPr id="66" name="Picture 66"/>
                          <pic:cNvPicPr>
                            <a:picLocks noChangeAspect="1"/>
                          </pic:cNvPicPr>
                        </pic:nvPicPr>
                        <pic:blipFill>
                          <a:blip r:embed="rId8"/>
                          <a:stretch>
                            <a:fillRect/>
                          </a:stretch>
                        </pic:blipFill>
                        <pic:spPr>
                          <a:xfrm>
                            <a:off x="0" y="0"/>
                            <a:ext cx="5939790" cy="4507865"/>
                          </a:xfrm>
                          <a:prstGeom prst="rect">
                            <a:avLst/>
                          </a:prstGeom>
                        </pic:spPr>
                      </pic:pic>
                      <wps:wsp>
                        <wps:cNvPr id="64" name="Down Arrow 2"/>
                        <wps:cNvSpPr>
                          <a:spLocks/>
                        </wps:cNvSpPr>
                        <wps:spPr>
                          <a:xfrm rot="16200000">
                            <a:off x="421178" y="2698865"/>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06C26D" id="Group 4" o:spid="_x0000_s1026" style="position:absolute;margin-left:1.75pt;margin-top:28.55pt;width:467.7pt;height:354.95pt;z-index:251693056" coordsize="59397,4507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">
                <v:shape id="Picture 66" o:spid="_x0000_s1027" type="#_x0000_t75" style="position:absolute;width:59397;height:45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">
                  <v:imagedata r:id="rId11" o:title=""/>
                </v:shape>
                <v:shape id="Down Arrow 2" o:spid="_x0000_s1028" type="#_x0000_t67" style="position:absolute;left:4211;top:26989;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" adj="15364" fillcolor="red" stroked="f" strokeweight="1pt"/>
              </v:group>
            </w:pict>
          </mc:Fallback>
        </mc:AlternateContent>
      </w:r>
      <w:r>
        <w:rPr>
          <w:rFonts w:asciiTheme="minorHAnsi" w:hAnsiTheme="minorHAnsi" w:cs="Arial"/>
          <w:szCs w:val="24"/>
        </w:rPr>
        <w:t>S</w:t>
      </w:r>
      <w:r w:rsidR="00E35353" w:rsidRPr="0089531D">
        <w:rPr>
          <w:rFonts w:asciiTheme="minorHAnsi" w:hAnsiTheme="minorHAnsi" w:cs="Arial"/>
          <w:szCs w:val="24"/>
        </w:rPr>
        <w:t>elect</w:t>
      </w:r>
      <w:r w:rsidR="00BF5EA3" w:rsidRPr="0089531D">
        <w:rPr>
          <w:rFonts w:asciiTheme="minorHAnsi" w:hAnsiTheme="minorHAnsi" w:cs="Arial"/>
          <w:szCs w:val="24"/>
        </w:rPr>
        <w:t xml:space="preserve"> </w:t>
      </w:r>
      <w:r w:rsidR="00BF5EA3" w:rsidRPr="00EC4B90">
        <w:rPr>
          <w:rFonts w:asciiTheme="minorHAnsi" w:hAnsiTheme="minorHAnsi" w:cs="Arial"/>
          <w:b/>
          <w:szCs w:val="24"/>
        </w:rPr>
        <w:t>Newick tree</w:t>
      </w:r>
      <w:r w:rsidR="00BF5EA3" w:rsidRPr="0089531D">
        <w:rPr>
          <w:rFonts w:asciiTheme="minorHAnsi" w:hAnsiTheme="minorHAnsi" w:cs="Arial"/>
          <w:szCs w:val="24"/>
        </w:rPr>
        <w:t xml:space="preserve"> </w:t>
      </w:r>
    </w:p>
    <w:p w14:paraId="677CA1E5" w14:textId="29A21B00" w:rsidR="00E35353" w:rsidRPr="0089531D" w:rsidRDefault="00E35353" w:rsidP="00E35353">
      <w:pPr>
        <w:pStyle w:val="ListParagraph"/>
        <w:ind w:left="360"/>
        <w:rPr>
          <w:rFonts w:asciiTheme="minorHAnsi" w:hAnsiTheme="minorHAnsi" w:cs="Arial"/>
          <w:szCs w:val="24"/>
        </w:rPr>
      </w:pPr>
    </w:p>
    <w:p w14:paraId="335BC6E7" w14:textId="77777777" w:rsidR="00E35353" w:rsidRPr="0089531D" w:rsidRDefault="00E35353">
      <w:pPr>
        <w:widowControl/>
        <w:rPr>
          <w:rFonts w:asciiTheme="minorHAnsi" w:hAnsiTheme="minorHAnsi" w:cs="Arial"/>
        </w:rPr>
      </w:pPr>
      <w:r w:rsidRPr="0089531D">
        <w:rPr>
          <w:rFonts w:asciiTheme="minorHAnsi" w:hAnsiTheme="minorHAnsi" w:cs="Arial"/>
        </w:rPr>
        <w:br w:type="page"/>
      </w:r>
    </w:p>
    <w:p w14:paraId="62EA574B" w14:textId="70787B1C" w:rsidR="00BF5EA3"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This will expand the display to show three upload sections: </w:t>
      </w:r>
      <w:r w:rsidRPr="00EC4B90">
        <w:rPr>
          <w:rFonts w:asciiTheme="minorHAnsi" w:hAnsiTheme="minorHAnsi" w:cs="Arial"/>
          <w:b/>
          <w:szCs w:val="24"/>
        </w:rPr>
        <w:t>Upload reference tree, Upload reference sequence alignment and Upload reference metadata</w:t>
      </w:r>
      <w:r w:rsidRPr="0089531D">
        <w:rPr>
          <w:rFonts w:asciiTheme="minorHAnsi" w:hAnsiTheme="minorHAnsi" w:cs="Arial"/>
          <w:szCs w:val="24"/>
        </w:rPr>
        <w:t>.  Click on the example file links (see arrows) for each section to load the files.</w:t>
      </w:r>
    </w:p>
    <w:p w14:paraId="414A103C" w14:textId="234A7C1C" w:rsidR="00A07475" w:rsidRPr="0089531D" w:rsidRDefault="001C0EA2" w:rsidP="00A07475">
      <w:pPr>
        <w:pStyle w:val="ListParagraph"/>
        <w:ind w:left="540"/>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98176" behindDoc="0" locked="0" layoutInCell="1" allowOverlap="1" wp14:anchorId="7B881336" wp14:editId="4A78F58B">
                <wp:simplePos x="0" y="0"/>
                <wp:positionH relativeFrom="column">
                  <wp:posOffset>188422</wp:posOffset>
                </wp:positionH>
                <wp:positionV relativeFrom="paragraph">
                  <wp:posOffset>206606</wp:posOffset>
                </wp:positionV>
                <wp:extent cx="5943600" cy="4830445"/>
                <wp:effectExtent l="0" t="0" r="0" b="0"/>
                <wp:wrapNone/>
                <wp:docPr id="5" name="Group 5"/>
                <wp:cNvGraphicFramePr/>
                <a:graphic xmlns:a="http://schemas.openxmlformats.org/drawingml/2006/main">
                  <a:graphicData uri="http://schemas.microsoft.com/office/word/2010/wordprocessingGroup">
                    <wpg:wgp>
                      <wpg:cNvGrpSpPr/>
                      <wpg:grpSpPr>
                        <a:xfrm>
                          <a:off x="0" y="0"/>
                          <a:ext cx="5943600" cy="4830445"/>
                          <a:chOff x="0" y="0"/>
                          <a:chExt cx="5943600" cy="4830445"/>
                        </a:xfrm>
                      </wpg:grpSpPr>
                      <pic:pic xmlns:pic="http://schemas.openxmlformats.org/drawingml/2006/picture">
                        <pic:nvPicPr>
                          <pic:cNvPr id="70" name="Picture 7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4830445"/>
                          </a:xfrm>
                          <a:prstGeom prst="rect">
                            <a:avLst/>
                          </a:prstGeom>
                        </pic:spPr>
                      </pic:pic>
                      <wps:wsp>
                        <wps:cNvPr id="72" name="Down Arrow 3"/>
                        <wps:cNvSpPr>
                          <a:spLocks/>
                        </wps:cNvSpPr>
                        <wps:spPr>
                          <a:xfrm rot="5400000">
                            <a:off x="1939636" y="958734"/>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Down Arrow 4"/>
                        <wps:cNvSpPr>
                          <a:spLocks/>
                        </wps:cNvSpPr>
                        <wps:spPr>
                          <a:xfrm rot="5400000">
                            <a:off x="3424843" y="2244436"/>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Down Arrow 5"/>
                        <wps:cNvSpPr>
                          <a:spLocks/>
                        </wps:cNvSpPr>
                        <wps:spPr>
                          <a:xfrm rot="5400000">
                            <a:off x="1995055" y="3973483"/>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F967B4B" id="Group 5" o:spid="_x0000_s1026" style="position:absolute;margin-left:14.85pt;margin-top:16.25pt;width:468pt;height:380.35pt;z-index:251698176" coordsize="59436,4830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">
                <v:shape id="Picture 70" o:spid="_x0000_s1027" type="#_x0000_t75" style="position:absolute;width:59436;height:4830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">
                  <v:imagedata r:id="rId13" o:title=""/>
                </v:shape>
                <v:shape id="Down Arrow 3" o:spid="_x0000_s1028" type="#_x0000_t67" style="position:absolute;left:19396;top:9586;width:1658;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" adj="15364" fillcolor="red" stroked="f" strokeweight="1pt"/>
                <v:shape id="Down Arrow 4" o:spid="_x0000_s1029" type="#_x0000_t67" style="position:absolute;left:34248;top:22444;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" adj="15364" fillcolor="red" stroked="f" strokeweight="1pt"/>
                <v:shape id="Down Arrow 5" o:spid="_x0000_s1030" type="#_x0000_t67" style="position:absolute;left:19950;top:39735;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" adj="15364" fillcolor="red" stroked="f" strokeweight="1pt"/>
              </v:group>
            </w:pict>
          </mc:Fallback>
        </mc:AlternateContent>
      </w:r>
    </w:p>
    <w:p w14:paraId="5323CE1C" w14:textId="046AE4D7" w:rsidR="00D83436" w:rsidRPr="0089531D" w:rsidRDefault="00D83436" w:rsidP="00D83436">
      <w:pPr>
        <w:pStyle w:val="ListParagraph"/>
        <w:ind w:left="360"/>
        <w:rPr>
          <w:rFonts w:asciiTheme="minorHAnsi" w:hAnsiTheme="minorHAnsi" w:cs="Arial"/>
          <w:szCs w:val="24"/>
        </w:rPr>
      </w:pPr>
    </w:p>
    <w:p w14:paraId="1FA6D74C" w14:textId="055F3DD5"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The example files will now be visible and can be edited. </w:t>
      </w:r>
      <w:r w:rsidR="00EC4B90">
        <w:rPr>
          <w:rFonts w:asciiTheme="minorHAnsi" w:hAnsiTheme="minorHAnsi" w:cs="Arial"/>
          <w:szCs w:val="24"/>
        </w:rPr>
        <w:t>S</w:t>
      </w:r>
      <w:r w:rsidRPr="0089531D">
        <w:rPr>
          <w:rFonts w:asciiTheme="minorHAnsi" w:hAnsiTheme="minorHAnsi" w:cs="Arial"/>
          <w:szCs w:val="24"/>
        </w:rPr>
        <w:t xml:space="preserve">ome minor edits </w:t>
      </w:r>
      <w:r w:rsidR="00EC4B90">
        <w:rPr>
          <w:rFonts w:asciiTheme="minorHAnsi" w:hAnsiTheme="minorHAnsi" w:cs="Arial"/>
          <w:szCs w:val="24"/>
        </w:rPr>
        <w:t xml:space="preserve">will be required </w:t>
      </w:r>
      <w:r w:rsidRPr="0089531D">
        <w:rPr>
          <w:rFonts w:asciiTheme="minorHAnsi" w:hAnsiTheme="minorHAnsi" w:cs="Arial"/>
          <w:szCs w:val="24"/>
        </w:rPr>
        <w:t>to the Nexus sequence alignment file. To see more of the alignment file, click and drag down the corner box (see arrow).</w:t>
      </w:r>
    </w:p>
    <w:p w14:paraId="5E9E5141" w14:textId="31D3B69F" w:rsidR="00EC4B90" w:rsidRDefault="001C0EA2" w:rsidP="00CD351F">
      <w:pPr>
        <w:pStyle w:val="ListParagraph"/>
        <w:rPr>
          <w:rFonts w:asciiTheme="minorHAnsi" w:hAnsiTheme="minorHAnsi" w:cs="Arial"/>
          <w:szCs w:val="24"/>
        </w:rPr>
      </w:pPr>
      <w:r w:rsidRPr="0089531D">
        <w:rPr>
          <w:rFonts w:asciiTheme="minorHAnsi" w:hAnsiTheme="minorHAnsi" w:cs="Arial"/>
          <w:noProof/>
          <w:szCs w:val="24"/>
          <w:lang w:eastAsia="en-US" w:bidi="ar-SA"/>
        </w:rPr>
        <mc:AlternateContent>
          <mc:Choice Requires="wpg">
            <w:drawing>
              <wp:anchor distT="0" distB="0" distL="114300" distR="114300" simplePos="0" relativeHeight="188700150" behindDoc="0" locked="0" layoutInCell="1" allowOverlap="1" wp14:anchorId="76514B2A" wp14:editId="1D70C01F">
                <wp:simplePos x="0" y="0"/>
                <wp:positionH relativeFrom="margin">
                  <wp:posOffset>0</wp:posOffset>
                </wp:positionH>
                <wp:positionV relativeFrom="margin">
                  <wp:posOffset>842357</wp:posOffset>
                </wp:positionV>
                <wp:extent cx="5940425" cy="5146040"/>
                <wp:effectExtent l="0" t="0" r="3175" b="0"/>
                <wp:wrapSquare wrapText="bothSides"/>
                <wp:docPr id="40" name="Group 40"/>
                <wp:cNvGraphicFramePr/>
                <a:graphic xmlns:a="http://schemas.openxmlformats.org/drawingml/2006/main">
                  <a:graphicData uri="http://schemas.microsoft.com/office/word/2010/wordprocessingGroup">
                    <wpg:wgp>
                      <wpg:cNvGrpSpPr/>
                      <wpg:grpSpPr>
                        <a:xfrm>
                          <a:off x="0" y="0"/>
                          <a:ext cx="5940425" cy="5146040"/>
                          <a:chOff x="0" y="0"/>
                          <a:chExt cx="5940425" cy="5146040"/>
                        </a:xfrm>
                      </wpg:grpSpPr>
                      <pic:pic xmlns:pic="http://schemas.openxmlformats.org/drawingml/2006/picture">
                        <pic:nvPicPr>
                          <pic:cNvPr id="22" name="Picture 19"/>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5146040"/>
                          </a:xfrm>
                          <a:prstGeom prst="rect">
                            <a:avLst/>
                          </a:prstGeom>
                          <a:noFill/>
                          <a:ln>
                            <a:noFill/>
                          </a:ln>
                        </pic:spPr>
                      </pic:pic>
                      <wps:wsp>
                        <wps:cNvPr id="29" name="Down Arrow 6"/>
                        <wps:cNvSpPr>
                          <a:spLocks/>
                        </wps:cNvSpPr>
                        <wps:spPr>
                          <a:xfrm rot="5400000">
                            <a:off x="2775527" y="2997200"/>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0865BF" id="Group 40" o:spid="_x0000_s1026" style="position:absolute;margin-left:0;margin-top:66.35pt;width:467.75pt;height:405.2pt;z-index:188700150;mso-position-horizontal-relative:margin;mso-position-vertical-relative:margin" coordsize="59404,5146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2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">
                <v:shape id="Picture 19" o:spid="_x0000_s1027" type="#_x0000_t75" style="position:absolute;width:59404;height:514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">
                  <v:imagedata r:id="rId15" o:title=""/>
                  <o:lock v:ext="edit" aspectratio="f"/>
                </v:shape>
                <v:shape id="Down Arrow 6" o:spid="_x0000_s1028" type="#_x0000_t67" style="position:absolute;left:27755;top:29971;width:1657;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" adj="15364" fillcolor="red" stroked="f" strokeweight="1pt"/>
                <w10:wrap type="square" anchorx="margin" anchory="margin"/>
              </v:group>
            </w:pict>
          </mc:Fallback>
        </mc:AlternateContent>
      </w:r>
    </w:p>
    <w:p w14:paraId="7AA011DC" w14:textId="77777777" w:rsidR="00EC4B90" w:rsidRDefault="00EC4B90" w:rsidP="00CD351F">
      <w:pPr>
        <w:pStyle w:val="ListParagraph"/>
        <w:rPr>
          <w:rFonts w:asciiTheme="minorHAnsi" w:hAnsiTheme="minorHAnsi" w:cs="Arial"/>
          <w:szCs w:val="24"/>
        </w:rPr>
      </w:pPr>
    </w:p>
    <w:p w14:paraId="69DA30A9" w14:textId="77777777" w:rsidR="00BF5EA3" w:rsidRPr="0089531D" w:rsidRDefault="00BF5EA3" w:rsidP="00CD351F">
      <w:pPr>
        <w:pStyle w:val="ListParagraph"/>
        <w:rPr>
          <w:rFonts w:asciiTheme="minorHAnsi" w:hAnsiTheme="minorHAnsi" w:cs="Arial"/>
          <w:szCs w:val="24"/>
        </w:rPr>
      </w:pPr>
    </w:p>
    <w:p w14:paraId="7289BA74" w14:textId="7EA45F92" w:rsidR="00BF5EA3" w:rsidRPr="0089531D" w:rsidRDefault="00CD351F"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br w:type="page"/>
      </w:r>
      <w:r w:rsidR="00BF5EA3" w:rsidRPr="0089531D">
        <w:rPr>
          <w:rFonts w:asciiTheme="minorHAnsi" w:hAnsiTheme="minorHAnsi" w:cs="Arial"/>
          <w:szCs w:val="24"/>
        </w:rPr>
        <w:lastRenderedPageBreak/>
        <w:t xml:space="preserve">The expanded window will look as shown below.  </w:t>
      </w:r>
      <w:r w:rsidR="00D83436" w:rsidRPr="0089531D">
        <w:rPr>
          <w:rFonts w:asciiTheme="minorHAnsi" w:hAnsiTheme="minorHAnsi" w:cs="Arial"/>
          <w:szCs w:val="24"/>
        </w:rPr>
        <w:t>Click in the box and s</w:t>
      </w:r>
      <w:r w:rsidR="00BF5EA3" w:rsidRPr="0089531D">
        <w:rPr>
          <w:rFonts w:asciiTheme="minorHAnsi" w:hAnsiTheme="minorHAnsi" w:cs="Arial"/>
          <w:szCs w:val="24"/>
        </w:rPr>
        <w:t>earch for “locus” in your browser</w:t>
      </w:r>
      <w:r w:rsidR="002A78F4" w:rsidRPr="0089531D">
        <w:rPr>
          <w:rFonts w:asciiTheme="minorHAnsi" w:hAnsiTheme="minorHAnsi" w:cs="Arial"/>
          <w:szCs w:val="24"/>
        </w:rPr>
        <w:t xml:space="preserve"> (</w:t>
      </w:r>
      <w:proofErr w:type="spellStart"/>
      <w:r w:rsidR="000F6682" w:rsidRPr="000F6682">
        <w:rPr>
          <w:rFonts w:asciiTheme="minorHAnsi" w:hAnsiTheme="minorHAnsi" w:cs="Arial"/>
          <w:szCs w:val="24"/>
        </w:rPr>
        <w:t>Control+F</w:t>
      </w:r>
      <w:proofErr w:type="spellEnd"/>
      <w:r w:rsidR="000F6682" w:rsidRPr="000F6682">
        <w:rPr>
          <w:rFonts w:asciiTheme="minorHAnsi" w:hAnsiTheme="minorHAnsi" w:cs="Arial"/>
          <w:szCs w:val="24"/>
        </w:rPr>
        <w:t xml:space="preserve">, or </w:t>
      </w:r>
      <w:proofErr w:type="spellStart"/>
      <w:r w:rsidR="000F6682" w:rsidRPr="000F6682">
        <w:rPr>
          <w:rFonts w:asciiTheme="minorHAnsi" w:hAnsiTheme="minorHAnsi" w:cs="Arial"/>
          <w:szCs w:val="24"/>
        </w:rPr>
        <w:t>Command+F</w:t>
      </w:r>
      <w:proofErr w:type="spellEnd"/>
      <w:r w:rsidR="000F6682" w:rsidRPr="000F6682">
        <w:rPr>
          <w:rFonts w:asciiTheme="minorHAnsi" w:hAnsiTheme="minorHAnsi" w:cs="Arial"/>
          <w:szCs w:val="24"/>
        </w:rPr>
        <w:t xml:space="preserve"> on a Mac</w:t>
      </w:r>
      <w:r w:rsidR="002A78F4" w:rsidRPr="0089531D">
        <w:rPr>
          <w:rFonts w:asciiTheme="minorHAnsi" w:hAnsiTheme="minorHAnsi" w:cs="Arial"/>
          <w:szCs w:val="24"/>
        </w:rPr>
        <w:t>)</w:t>
      </w:r>
      <w:r w:rsidR="00BF5EA3" w:rsidRPr="0089531D">
        <w:rPr>
          <w:rFonts w:asciiTheme="minorHAnsi" w:hAnsiTheme="minorHAnsi" w:cs="Arial"/>
          <w:szCs w:val="24"/>
        </w:rPr>
        <w:t>.</w:t>
      </w:r>
    </w:p>
    <w:p w14:paraId="28C2E609" w14:textId="77777777" w:rsidR="00BF5EA3" w:rsidRPr="0089531D" w:rsidRDefault="00BF5EA3" w:rsidP="002A78F4">
      <w:pPr>
        <w:pStyle w:val="ListParagraph"/>
        <w:rPr>
          <w:rFonts w:asciiTheme="minorHAnsi" w:eastAsia="Times New Roman" w:hAnsiTheme="minorHAnsi" w:cs="Arial"/>
          <w:szCs w:val="24"/>
        </w:rPr>
      </w:pPr>
    </w:p>
    <w:p w14:paraId="57FF9E57" w14:textId="77777777" w:rsidR="00BF5EA3" w:rsidRPr="0089531D" w:rsidRDefault="00BF5EA3" w:rsidP="002A78F4">
      <w:pPr>
        <w:pStyle w:val="ListParagraph"/>
        <w:rPr>
          <w:rFonts w:asciiTheme="minorHAnsi" w:hAnsiTheme="minorHAnsi" w:cs="Arial"/>
          <w:szCs w:val="24"/>
        </w:rPr>
      </w:pPr>
      <w:r w:rsidRPr="0089531D">
        <w:rPr>
          <w:rFonts w:asciiTheme="minorHAnsi" w:hAnsiTheme="minorHAnsi" w:cs="Arial"/>
          <w:noProof/>
          <w:szCs w:val="24"/>
          <w:lang w:eastAsia="en-US" w:bidi="ar-SA"/>
        </w:rPr>
        <w:drawing>
          <wp:inline distT="0" distB="0" distL="0" distR="0" wp14:anchorId="297090EA" wp14:editId="09872AF3">
            <wp:extent cx="5946775" cy="5337175"/>
            <wp:effectExtent l="0" t="0" r="0" b="0"/>
            <wp:docPr id="23"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6775" cy="5337175"/>
                    </a:xfrm>
                    <a:prstGeom prst="rect">
                      <a:avLst/>
                    </a:prstGeom>
                    <a:noFill/>
                    <a:ln>
                      <a:noFill/>
                    </a:ln>
                  </pic:spPr>
                </pic:pic>
              </a:graphicData>
            </a:graphic>
          </wp:inline>
        </w:drawing>
      </w:r>
    </w:p>
    <w:p w14:paraId="046A5CDB" w14:textId="5ECCECB8"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The search will highlight the loci that are defined in the character partition block and preceded by “charset” (see arrow). If </w:t>
      </w:r>
      <w:r w:rsidR="00EC4B90">
        <w:rPr>
          <w:rFonts w:asciiTheme="minorHAnsi" w:hAnsiTheme="minorHAnsi" w:cs="Arial"/>
          <w:szCs w:val="24"/>
        </w:rPr>
        <w:t>no changes are made,</w:t>
      </w:r>
      <w:r w:rsidRPr="0089531D">
        <w:rPr>
          <w:rFonts w:asciiTheme="minorHAnsi" w:hAnsiTheme="minorHAnsi" w:cs="Arial"/>
          <w:szCs w:val="24"/>
        </w:rPr>
        <w:t xml:space="preserve"> the loci will be labeled as locus1, locus2, locus3, locus4, locus5 and locus6 in T-BAS. These names make it difficult to track these loci when performing placements and retrieving data. In this example, the actual name of the locus is provided at the end of the charset line. For example, for locus1 the name is RPB2. Note all locus designations in the alignment file (highlighted in yellow </w:t>
      </w:r>
      <w:r w:rsidR="001C0EA2" w:rsidRPr="0089531D">
        <w:rPr>
          <w:rFonts w:asciiTheme="minorHAnsi" w:hAnsiTheme="minorHAnsi" w:cs="Arial"/>
          <w:noProof/>
          <w:szCs w:val="24"/>
          <w:lang w:eastAsia="en-US" w:bidi="ar-SA"/>
        </w:rPr>
        <mc:AlternateContent>
          <mc:Choice Requires="wpg">
            <w:drawing>
              <wp:anchor distT="0" distB="0" distL="114300" distR="114300" simplePos="0" relativeHeight="199187360" behindDoc="0" locked="0" layoutInCell="1" allowOverlap="1" wp14:anchorId="468DF495" wp14:editId="21875CE8">
                <wp:simplePos x="0" y="0"/>
                <wp:positionH relativeFrom="column">
                  <wp:posOffset>165100</wp:posOffset>
                </wp:positionH>
                <wp:positionV relativeFrom="paragraph">
                  <wp:posOffset>1444798</wp:posOffset>
                </wp:positionV>
                <wp:extent cx="5940425" cy="5330825"/>
                <wp:effectExtent l="0" t="0" r="3175" b="3175"/>
                <wp:wrapThrough wrapText="bothSides">
                  <wp:wrapPolygon edited="0">
                    <wp:start x="0" y="0"/>
                    <wp:lineTo x="0" y="21561"/>
                    <wp:lineTo x="21565" y="21561"/>
                    <wp:lineTo x="21565"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5940425" cy="5330825"/>
                          <a:chOff x="0" y="0"/>
                          <a:chExt cx="5940425" cy="5330825"/>
                        </a:xfrm>
                      </wpg:grpSpPr>
                      <pic:pic xmlns:pic="http://schemas.openxmlformats.org/drawingml/2006/picture">
                        <pic:nvPicPr>
                          <pic:cNvPr id="24" name="Picture 32"/>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5330825"/>
                          </a:xfrm>
                          <a:prstGeom prst="rect">
                            <a:avLst/>
                          </a:prstGeom>
                          <a:noFill/>
                          <a:ln>
                            <a:noFill/>
                          </a:ln>
                        </pic:spPr>
                      </pic:pic>
                      <wps:wsp>
                        <wps:cNvPr id="28" name="Down Arrow 9"/>
                        <wps:cNvSpPr>
                          <a:spLocks/>
                        </wps:cNvSpPr>
                        <wps:spPr>
                          <a:xfrm rot="16200000">
                            <a:off x="919018" y="3865418"/>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D52C38" id="Group 41" o:spid="_x0000_s1026" style="position:absolute;margin-left:13pt;margin-top:113.75pt;width:467.75pt;height:419.75pt;z-index:199187360" coordsize="59404,533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">
                <v:shape id="Picture 32" o:spid="_x0000_s1027" type="#_x0000_t75" style="position:absolute;width:59404;height:533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">
                  <v:imagedata r:id="rId18" o:title=""/>
                  <o:lock v:ext="edit" aspectratio="f"/>
                </v:shape>
                <v:shape id="Down Arrow 9" o:spid="_x0000_s1028" type="#_x0000_t67" style="position:absolute;left:9189;top:3865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" adj="15364" fillcolor="red" stroked="f" strokeweight="1pt"/>
                <w10:wrap type="through"/>
              </v:group>
            </w:pict>
          </mc:Fallback>
        </mc:AlternateContent>
      </w:r>
      <w:r w:rsidRPr="0089531D">
        <w:rPr>
          <w:rFonts w:asciiTheme="minorHAnsi" w:hAnsiTheme="minorHAnsi" w:cs="Arial"/>
          <w:szCs w:val="24"/>
        </w:rPr>
        <w:t>and orange) will need to be relabeled – see next step.</w:t>
      </w:r>
    </w:p>
    <w:p w14:paraId="7F78EA96" w14:textId="2C38BB60" w:rsidR="00BF5EA3" w:rsidRPr="0089531D" w:rsidRDefault="00BF5EA3" w:rsidP="002A78F4">
      <w:pPr>
        <w:pStyle w:val="ListParagraph"/>
        <w:rPr>
          <w:rFonts w:asciiTheme="minorHAnsi" w:hAnsiTheme="minorHAnsi" w:cs="Arial"/>
          <w:szCs w:val="24"/>
        </w:rPr>
      </w:pPr>
    </w:p>
    <w:p w14:paraId="5CCC8310" w14:textId="1355D828" w:rsidR="00BF5EA3" w:rsidRPr="0089531D" w:rsidRDefault="00BF5EA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br w:type="page"/>
      </w:r>
      <w:r w:rsidRPr="0089531D">
        <w:rPr>
          <w:rFonts w:asciiTheme="minorHAnsi" w:hAnsiTheme="minorHAnsi" w:cs="Arial"/>
          <w:szCs w:val="24"/>
        </w:rPr>
        <w:lastRenderedPageBreak/>
        <w:t xml:space="preserve">Here are the relabeled loci. T-BAS can now correctly track the loci and the user will know </w:t>
      </w:r>
      <w:r w:rsidR="009322F4" w:rsidRPr="0089531D">
        <w:rPr>
          <w:rFonts w:asciiTheme="minorHAnsi" w:hAnsiTheme="minorHAnsi" w:cs="Arial"/>
          <w:noProof/>
          <w:szCs w:val="24"/>
          <w:lang w:eastAsia="en-US" w:bidi="ar-SA"/>
        </w:rPr>
        <w:drawing>
          <wp:anchor distT="0" distB="0" distL="114300" distR="114300" simplePos="0" relativeHeight="251614208" behindDoc="0" locked="0" layoutInCell="1" allowOverlap="1" wp14:anchorId="72976FF5" wp14:editId="610405B3">
            <wp:simplePos x="0" y="0"/>
            <wp:positionH relativeFrom="margin">
              <wp:posOffset>105830</wp:posOffset>
            </wp:positionH>
            <wp:positionV relativeFrom="margin">
              <wp:posOffset>461010</wp:posOffset>
            </wp:positionV>
            <wp:extent cx="5946775" cy="5295265"/>
            <wp:effectExtent l="0" t="0" r="0" b="635"/>
            <wp:wrapSquare wrapText="bothSides"/>
            <wp:docPr id="2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6775" cy="5295265"/>
                    </a:xfrm>
                    <a:prstGeom prst="rect">
                      <a:avLst/>
                    </a:prstGeom>
                    <a:noFill/>
                    <a:ln>
                      <a:noFill/>
                    </a:ln>
                  </pic:spPr>
                </pic:pic>
              </a:graphicData>
            </a:graphic>
          </wp:anchor>
        </w:drawing>
      </w:r>
      <w:r w:rsidRPr="0089531D">
        <w:rPr>
          <w:rFonts w:asciiTheme="minorHAnsi" w:hAnsiTheme="minorHAnsi" w:cs="Arial"/>
          <w:szCs w:val="24"/>
        </w:rPr>
        <w:t xml:space="preserve">which target locus to select when performing a placement. </w:t>
      </w:r>
    </w:p>
    <w:p w14:paraId="2CCCDF58" w14:textId="77777777" w:rsidR="009322F4" w:rsidRPr="0089531D" w:rsidRDefault="009322F4" w:rsidP="00A95468">
      <w:pPr>
        <w:ind w:left="360"/>
        <w:rPr>
          <w:rFonts w:asciiTheme="minorHAnsi" w:hAnsiTheme="minorHAnsi" w:cs="Arial"/>
        </w:rPr>
      </w:pPr>
    </w:p>
    <w:p w14:paraId="4AA10756" w14:textId="77777777" w:rsidR="00BF5EA3" w:rsidRPr="0089531D" w:rsidRDefault="00BF5EA3" w:rsidP="009322F4">
      <w:pPr>
        <w:pStyle w:val="ListParagraph"/>
        <w:numPr>
          <w:ilvl w:val="0"/>
          <w:numId w:val="15"/>
        </w:numPr>
        <w:rPr>
          <w:rFonts w:asciiTheme="minorHAnsi" w:hAnsiTheme="minorHAnsi" w:cs="Arial"/>
          <w:szCs w:val="24"/>
        </w:rPr>
        <w:sectPr w:rsidR="00BF5EA3" w:rsidRPr="0089531D" w:rsidSect="00D50232">
          <w:pgSz w:w="12240" w:h="15840"/>
          <w:pgMar w:top="1440" w:right="1440" w:bottom="1440" w:left="1440" w:header="720" w:footer="720" w:gutter="0"/>
          <w:cols w:space="720"/>
          <w:docGrid w:linePitch="360"/>
        </w:sectPr>
      </w:pPr>
    </w:p>
    <w:p w14:paraId="1EA35C50" w14:textId="3F03FCE0" w:rsidR="00BF5EA3" w:rsidRDefault="00BF5EA3">
      <w:pPr>
        <w:pStyle w:val="ListParagraph"/>
        <w:numPr>
          <w:ilvl w:val="0"/>
          <w:numId w:val="15"/>
        </w:numPr>
        <w:ind w:hanging="540"/>
        <w:jc w:val="both"/>
        <w:rPr>
          <w:rFonts w:asciiTheme="minorHAnsi" w:hAnsiTheme="minorHAnsi" w:cs="Arial"/>
          <w:szCs w:val="24"/>
        </w:rPr>
      </w:pPr>
      <w:r w:rsidRPr="0089531D">
        <w:rPr>
          <w:rFonts w:asciiTheme="minorHAnsi" w:hAnsiTheme="minorHAnsi" w:cs="Arial"/>
          <w:szCs w:val="24"/>
        </w:rPr>
        <w:lastRenderedPageBreak/>
        <w:t xml:space="preserve">Scroll to the next section where you will be able to view the reference files or perform a phylogeny-based placement using those files. </w:t>
      </w:r>
      <w:r w:rsidR="008063C1" w:rsidRPr="008063C1">
        <w:rPr>
          <w:rFonts w:asciiTheme="minorHAnsi" w:hAnsiTheme="minorHAnsi" w:cs="Arial"/>
          <w:szCs w:val="24"/>
        </w:rPr>
        <w:t xml:space="preserve">Whenever uploading a new dataset in T-BAS first view the files to make sure they are imported correctly. Specify the outgroup as </w:t>
      </w:r>
      <w:r w:rsidR="008063C1" w:rsidRPr="00D159A0">
        <w:rPr>
          <w:rFonts w:asciiTheme="minorHAnsi" w:hAnsiTheme="minorHAnsi" w:cs="Arial"/>
          <w:b/>
          <w:szCs w:val="24"/>
        </w:rPr>
        <w:t>Ramularia_nyssicola_CBS_127665</w:t>
      </w:r>
      <w:r w:rsidR="008063C1" w:rsidRPr="008063C1">
        <w:rPr>
          <w:rFonts w:asciiTheme="minorHAnsi" w:hAnsiTheme="minorHAnsi" w:cs="Arial"/>
          <w:szCs w:val="24"/>
        </w:rPr>
        <w:t xml:space="preserve"> as shown below</w:t>
      </w:r>
      <w:r w:rsidR="008063C1">
        <w:rPr>
          <w:rFonts w:asciiTheme="minorHAnsi" w:hAnsiTheme="minorHAnsi" w:cs="Arial"/>
          <w:szCs w:val="24"/>
        </w:rPr>
        <w:t>.</w:t>
      </w:r>
      <w:r w:rsidR="008063C1" w:rsidRPr="008063C1">
        <w:rPr>
          <w:rFonts w:asciiTheme="minorHAnsi" w:hAnsiTheme="minorHAnsi" w:cs="Arial"/>
          <w:szCs w:val="24"/>
        </w:rPr>
        <w:t xml:space="preserve"> </w:t>
      </w:r>
      <w:r w:rsidR="008063C1">
        <w:rPr>
          <w:rFonts w:asciiTheme="minorHAnsi" w:hAnsiTheme="minorHAnsi" w:cs="Arial"/>
          <w:szCs w:val="24"/>
        </w:rPr>
        <w:t xml:space="preserve">Select </w:t>
      </w:r>
      <w:r w:rsidR="008063C1" w:rsidRPr="008063C1">
        <w:rPr>
          <w:rFonts w:asciiTheme="minorHAnsi" w:hAnsiTheme="minorHAnsi" w:cs="Arial"/>
          <w:b/>
          <w:szCs w:val="24"/>
        </w:rPr>
        <w:t>yes</w:t>
      </w:r>
      <w:r w:rsidR="008063C1" w:rsidRPr="008063C1">
        <w:rPr>
          <w:rFonts w:asciiTheme="minorHAnsi" w:hAnsiTheme="minorHAnsi" w:cs="Arial"/>
          <w:szCs w:val="24"/>
        </w:rPr>
        <w:t xml:space="preserve"> for phylogenetic analysis (see arrow) and then </w:t>
      </w:r>
      <w:r w:rsidR="001C0EA2">
        <w:rPr>
          <w:rFonts w:asciiTheme="minorHAnsi" w:hAnsiTheme="minorHAnsi" w:cs="Arial"/>
          <w:szCs w:val="24"/>
        </w:rPr>
        <w:t>click</w:t>
      </w:r>
      <w:r w:rsidR="001C0EA2" w:rsidRPr="008063C1">
        <w:rPr>
          <w:rFonts w:asciiTheme="minorHAnsi" w:hAnsiTheme="minorHAnsi" w:cs="Arial"/>
          <w:szCs w:val="24"/>
        </w:rPr>
        <w:t xml:space="preserve"> </w:t>
      </w:r>
      <w:r w:rsidR="008063C1" w:rsidRPr="008063C1">
        <w:rPr>
          <w:rFonts w:asciiTheme="minorHAnsi" w:hAnsiTheme="minorHAnsi" w:cs="Arial"/>
          <w:szCs w:val="24"/>
        </w:rPr>
        <w:t>submit.</w:t>
      </w:r>
    </w:p>
    <w:p w14:paraId="2734292B" w14:textId="2248AA9A" w:rsidR="008063C1" w:rsidRPr="0089531D" w:rsidRDefault="001C0EA2" w:rsidP="008063C1">
      <w:pPr>
        <w:pStyle w:val="ListParagraph"/>
        <w:ind w:left="540"/>
        <w:jc w:val="both"/>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701248" behindDoc="0" locked="0" layoutInCell="1" allowOverlap="1" wp14:anchorId="58C58F44" wp14:editId="725B8090">
                <wp:simplePos x="0" y="0"/>
                <wp:positionH relativeFrom="column">
                  <wp:posOffset>66848</wp:posOffset>
                </wp:positionH>
                <wp:positionV relativeFrom="paragraph">
                  <wp:posOffset>233853</wp:posOffset>
                </wp:positionV>
                <wp:extent cx="5943600" cy="4785360"/>
                <wp:effectExtent l="0" t="0" r="0" b="2540"/>
                <wp:wrapNone/>
                <wp:docPr id="6" name="Group 6"/>
                <wp:cNvGraphicFramePr/>
                <a:graphic xmlns:a="http://schemas.openxmlformats.org/drawingml/2006/main">
                  <a:graphicData uri="http://schemas.microsoft.com/office/word/2010/wordprocessingGroup">
                    <wpg:wgp>
                      <wpg:cNvGrpSpPr/>
                      <wpg:grpSpPr>
                        <a:xfrm>
                          <a:off x="0" y="0"/>
                          <a:ext cx="5943600" cy="4785360"/>
                          <a:chOff x="0" y="0"/>
                          <a:chExt cx="5943600" cy="4785360"/>
                        </a:xfrm>
                      </wpg:grpSpPr>
                      <pic:pic xmlns:pic="http://schemas.openxmlformats.org/drawingml/2006/picture">
                        <pic:nvPicPr>
                          <pic:cNvPr id="76" name="Picture 76"/>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4785360"/>
                          </a:xfrm>
                          <a:prstGeom prst="rect">
                            <a:avLst/>
                          </a:prstGeom>
                        </pic:spPr>
                      </pic:pic>
                      <wps:wsp>
                        <wps:cNvPr id="80" name="Down Arrow 10"/>
                        <wps:cNvSpPr>
                          <a:spLocks/>
                        </wps:cNvSpPr>
                        <wps:spPr>
                          <a:xfrm rot="16200000">
                            <a:off x="737062" y="4239491"/>
                            <a:ext cx="165735"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1DE37B" id="Group 6" o:spid="_x0000_s1026" style="position:absolute;margin-left:5.25pt;margin-top:18.4pt;width:468pt;height:376.8pt;z-index:251701248" coordsize="59436,4785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">
                <v:shape id="Picture 76" o:spid="_x0000_s1027" type="#_x0000_t75" style="position:absolute;width:59436;height:478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">
                  <v:imagedata r:id="rId21" o:title=""/>
                </v:shape>
                <v:shape id="Down Arrow 10" o:spid="_x0000_s1028" type="#_x0000_t67" style="position:absolute;left:7370;top:42395;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" adj="15364" fillcolor="red" stroked="f" strokeweight="1pt"/>
              </v:group>
            </w:pict>
          </mc:Fallback>
        </mc:AlternateContent>
      </w:r>
    </w:p>
    <w:p w14:paraId="7C193C61" w14:textId="1D6D96E5" w:rsidR="00C8638B" w:rsidRDefault="00C8638B" w:rsidP="00C8638B">
      <w:pPr>
        <w:pStyle w:val="ListParagraph"/>
        <w:ind w:left="360"/>
        <w:rPr>
          <w:rFonts w:asciiTheme="minorHAnsi" w:hAnsiTheme="minorHAnsi" w:cs="Arial"/>
          <w:szCs w:val="24"/>
        </w:rPr>
      </w:pPr>
    </w:p>
    <w:p w14:paraId="59176887" w14:textId="77777777" w:rsidR="008063C1" w:rsidRPr="0089531D" w:rsidRDefault="008063C1" w:rsidP="00C8638B">
      <w:pPr>
        <w:pStyle w:val="ListParagraph"/>
        <w:ind w:left="360"/>
        <w:rPr>
          <w:rFonts w:asciiTheme="minorHAnsi" w:hAnsiTheme="minorHAnsi" w:cs="Arial"/>
          <w:szCs w:val="24"/>
        </w:rPr>
      </w:pPr>
    </w:p>
    <w:p w14:paraId="6F2E54D7" w14:textId="7C2AF459" w:rsidR="008F26AA" w:rsidRDefault="00BF5EA3" w:rsidP="00C33A0A">
      <w:pPr>
        <w:pStyle w:val="ListParagraph"/>
        <w:numPr>
          <w:ilvl w:val="0"/>
          <w:numId w:val="15"/>
        </w:numPr>
        <w:ind w:hanging="540"/>
        <w:jc w:val="both"/>
        <w:rPr>
          <w:rFonts w:asciiTheme="minorHAnsi" w:hAnsiTheme="minorHAnsi" w:cs="Arial"/>
          <w:szCs w:val="24"/>
        </w:rPr>
      </w:pPr>
      <w:r w:rsidRPr="0089531D">
        <w:rPr>
          <w:rFonts w:asciiTheme="minorHAnsi" w:hAnsiTheme="minorHAnsi" w:cs="Arial"/>
          <w:szCs w:val="24"/>
        </w:rPr>
        <w:br w:type="page"/>
      </w:r>
      <w:r w:rsidR="009F2EC2">
        <w:rPr>
          <w:rFonts w:asciiTheme="minorHAnsi" w:hAnsiTheme="minorHAnsi" w:cs="Arial"/>
          <w:noProof/>
          <w:szCs w:val="24"/>
          <w:lang w:eastAsia="en-US" w:bidi="ar-SA"/>
        </w:rPr>
        <w:lastRenderedPageBreak/>
        <mc:AlternateContent>
          <mc:Choice Requires="wpg">
            <w:drawing>
              <wp:anchor distT="0" distB="0" distL="114300" distR="114300" simplePos="0" relativeHeight="251623424" behindDoc="0" locked="0" layoutInCell="1" allowOverlap="1" wp14:anchorId="16ECE5C8" wp14:editId="3B5FFAAA">
                <wp:simplePos x="0" y="0"/>
                <wp:positionH relativeFrom="column">
                  <wp:posOffset>346</wp:posOffset>
                </wp:positionH>
                <wp:positionV relativeFrom="paragraph">
                  <wp:posOffset>321772</wp:posOffset>
                </wp:positionV>
                <wp:extent cx="6336665" cy="5202555"/>
                <wp:effectExtent l="0" t="0" r="635" b="4445"/>
                <wp:wrapNone/>
                <wp:docPr id="7" name="Group 7"/>
                <wp:cNvGraphicFramePr/>
                <a:graphic xmlns:a="http://schemas.openxmlformats.org/drawingml/2006/main">
                  <a:graphicData uri="http://schemas.microsoft.com/office/word/2010/wordprocessingGroup">
                    <wpg:wgp>
                      <wpg:cNvGrpSpPr/>
                      <wpg:grpSpPr>
                        <a:xfrm>
                          <a:off x="0" y="0"/>
                          <a:ext cx="6336665" cy="5202555"/>
                          <a:chOff x="0" y="0"/>
                          <a:chExt cx="6336665" cy="5202555"/>
                        </a:xfrm>
                      </wpg:grpSpPr>
                      <pic:pic xmlns:pic="http://schemas.openxmlformats.org/drawingml/2006/picture">
                        <pic:nvPicPr>
                          <pic:cNvPr id="82" name="Picture 82"/>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6336665" cy="5202555"/>
                          </a:xfrm>
                          <a:prstGeom prst="rect">
                            <a:avLst/>
                          </a:prstGeom>
                        </pic:spPr>
                      </pic:pic>
                      <wps:wsp>
                        <wps:cNvPr id="42" name="Down Arrow 36"/>
                        <wps:cNvSpPr>
                          <a:spLocks/>
                        </wps:cNvSpPr>
                        <wps:spPr>
                          <a:xfrm rot="5400000">
                            <a:off x="2152996" y="717666"/>
                            <a:ext cx="166358" cy="286579"/>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Down Arrow 36"/>
                        <wps:cNvSpPr>
                          <a:spLocks/>
                        </wps:cNvSpPr>
                        <wps:spPr>
                          <a:xfrm rot="5400000">
                            <a:off x="2219498" y="4109258"/>
                            <a:ext cx="166358" cy="286579"/>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AA85D3F" id="Group 7" o:spid="_x0000_s1026" style="position:absolute;margin-left:.05pt;margin-top:25.35pt;width:498.95pt;height:409.65pt;z-index:251623424" coordsize="63366,520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">
                <v:shape id="Picture 82" o:spid="_x0000_s1027" type="#_x0000_t75" style="position:absolute;width:63366;height:520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">
                  <v:imagedata r:id="rId23" o:title=""/>
                </v:shape>
                <v:shape id="Down Arrow 36" o:spid="_x0000_s1028" type="#_x0000_t67" style="position:absolute;left:21529;top:7176;width:1664;height:286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" adj="15331" fillcolor="red" stroked="f" strokeweight="1pt"/>
                <v:shape id="Down Arrow 36" o:spid="_x0000_s1029" type="#_x0000_t67" style="position:absolute;left:22194;top:41092;width:1664;height:286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" adj="15331" fillcolor="red" stroked="f" strokeweight="1pt"/>
              </v:group>
            </w:pict>
          </mc:Fallback>
        </mc:AlternateContent>
      </w:r>
      <w:r w:rsidR="00155392" w:rsidRPr="0089531D">
        <w:rPr>
          <w:rFonts w:asciiTheme="minorHAnsi" w:hAnsiTheme="minorHAnsi" w:cs="Arial"/>
          <w:noProof/>
          <w:szCs w:val="24"/>
          <w:lang w:eastAsia="en-US" w:bidi="ar-SA"/>
        </w:rPr>
        <w:t>Select</w:t>
      </w:r>
      <w:r w:rsidR="00155392" w:rsidRPr="0089531D">
        <w:rPr>
          <w:rFonts w:asciiTheme="minorHAnsi" w:hAnsiTheme="minorHAnsi" w:cs="Arial"/>
          <w:szCs w:val="24"/>
        </w:rPr>
        <w:t xml:space="preserve"> </w:t>
      </w:r>
      <w:r w:rsidR="00155392" w:rsidRPr="00E32CAE">
        <w:rPr>
          <w:rFonts w:asciiTheme="minorHAnsi" w:hAnsiTheme="minorHAnsi" w:cs="Arial"/>
          <w:b/>
          <w:szCs w:val="24"/>
        </w:rPr>
        <w:t>Unknowns ITS file 1</w:t>
      </w:r>
      <w:r w:rsidR="00155392" w:rsidRPr="0089531D">
        <w:rPr>
          <w:rFonts w:asciiTheme="minorHAnsi" w:hAnsiTheme="minorHAnsi" w:cs="Arial"/>
          <w:szCs w:val="24"/>
        </w:rPr>
        <w:t xml:space="preserve"> and </w:t>
      </w:r>
      <w:r w:rsidR="00155392" w:rsidRPr="00E32CAE">
        <w:rPr>
          <w:rFonts w:asciiTheme="minorHAnsi" w:hAnsiTheme="minorHAnsi" w:cs="Arial"/>
          <w:b/>
          <w:szCs w:val="24"/>
        </w:rPr>
        <w:t>Unknowns metadata</w:t>
      </w:r>
      <w:r w:rsidR="00155392" w:rsidRPr="0089531D">
        <w:rPr>
          <w:rFonts w:asciiTheme="minorHAnsi" w:hAnsiTheme="minorHAnsi" w:cs="Arial"/>
          <w:szCs w:val="24"/>
        </w:rPr>
        <w:t xml:space="preserve"> example files.</w:t>
      </w:r>
      <w:r w:rsidR="00E66B99" w:rsidRPr="0089531D">
        <w:rPr>
          <w:rFonts w:asciiTheme="minorHAnsi" w:hAnsiTheme="minorHAnsi" w:cs="Arial"/>
          <w:szCs w:val="24"/>
        </w:rPr>
        <w:t xml:space="preserve"> </w:t>
      </w:r>
    </w:p>
    <w:p w14:paraId="0FAC2EE8" w14:textId="44BF71BE" w:rsidR="002560C7" w:rsidRPr="0089531D" w:rsidRDefault="002560C7" w:rsidP="002560C7">
      <w:pPr>
        <w:pStyle w:val="ListParagraph"/>
        <w:ind w:left="540"/>
        <w:jc w:val="both"/>
        <w:rPr>
          <w:rFonts w:asciiTheme="minorHAnsi" w:hAnsiTheme="minorHAnsi" w:cs="Arial"/>
          <w:szCs w:val="24"/>
        </w:rPr>
      </w:pPr>
    </w:p>
    <w:p w14:paraId="5F79A2D5" w14:textId="63FE2B59" w:rsidR="008F26AA" w:rsidRPr="0089531D" w:rsidRDefault="008F26AA">
      <w:pPr>
        <w:rPr>
          <w:rFonts w:asciiTheme="minorHAnsi" w:hAnsiTheme="minorHAnsi" w:cs="Arial"/>
        </w:rPr>
      </w:pPr>
    </w:p>
    <w:p w14:paraId="5868A06A" w14:textId="77777777" w:rsidR="009322F4" w:rsidRPr="0089531D" w:rsidRDefault="00155392" w:rsidP="009322F4">
      <w:pPr>
        <w:widowControl/>
        <w:rPr>
          <w:rFonts w:asciiTheme="minorHAnsi" w:hAnsiTheme="minorHAnsi" w:cs="Arial"/>
        </w:rPr>
      </w:pPr>
      <w:r w:rsidRPr="0089531D">
        <w:rPr>
          <w:rFonts w:asciiTheme="minorHAnsi" w:hAnsiTheme="minorHAnsi" w:cs="Arial"/>
        </w:rPr>
        <w:br w:type="page"/>
      </w:r>
    </w:p>
    <w:p w14:paraId="40DEF6F2" w14:textId="77777777" w:rsidR="008F26AA" w:rsidRDefault="00E9732D" w:rsidP="00C33A0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Ensure se</w:t>
      </w:r>
      <w:r w:rsidR="00D83436" w:rsidRPr="0089531D">
        <w:rPr>
          <w:rFonts w:asciiTheme="minorHAnsi" w:hAnsiTheme="minorHAnsi" w:cs="Arial"/>
          <w:szCs w:val="24"/>
        </w:rPr>
        <w:t>lections are selected as shown</w:t>
      </w:r>
      <w:r w:rsidR="00BC274F" w:rsidRPr="0089531D">
        <w:rPr>
          <w:rFonts w:asciiTheme="minorHAnsi" w:hAnsiTheme="minorHAnsi" w:cs="Arial"/>
          <w:szCs w:val="24"/>
        </w:rPr>
        <w:t>:</w:t>
      </w:r>
    </w:p>
    <w:p w14:paraId="44B48618" w14:textId="77777777" w:rsidR="001F5D34" w:rsidRPr="0089531D" w:rsidRDefault="001F5D34" w:rsidP="00993511">
      <w:pPr>
        <w:pStyle w:val="ListParagraph"/>
        <w:widowControl/>
        <w:ind w:left="540"/>
        <w:rPr>
          <w:rFonts w:asciiTheme="minorHAnsi" w:hAnsiTheme="minorHAnsi" w:cs="Arial"/>
          <w:szCs w:val="24"/>
        </w:rPr>
      </w:pPr>
    </w:p>
    <w:p w14:paraId="5C891AF0" w14:textId="77777777"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Skip BLAST UNITE</w:t>
      </w:r>
    </w:p>
    <w:p w14:paraId="12DB4953" w14:textId="3DF1E599"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 xml:space="preserve">Skip-include all, </w:t>
      </w:r>
      <w:r w:rsidR="002560C7">
        <w:rPr>
          <w:rFonts w:asciiTheme="minorHAnsi" w:eastAsia="Times New Roman" w:hAnsiTheme="minorHAnsi" w:cs="Arial"/>
          <w:color w:val="333333"/>
          <w:szCs w:val="24"/>
          <w:shd w:val="clear" w:color="auto" w:fill="FFFFFF"/>
          <w:lang w:eastAsia="en-US" w:bidi="ar-SA"/>
        </w:rPr>
        <w:t>no clustering</w:t>
      </w:r>
    </w:p>
    <w:p w14:paraId="0198AA5B" w14:textId="77777777" w:rsidR="00BC274F" w:rsidRPr="0089531D" w:rsidRDefault="00BC274F" w:rsidP="00993511">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Backbone constraint tree with bootstraps</w:t>
      </w:r>
    </w:p>
    <w:p w14:paraId="28A253C6" w14:textId="56258BF1" w:rsidR="00BC274F" w:rsidRPr="002560C7" w:rsidRDefault="00BC274F" w:rsidP="002560C7">
      <w:pPr>
        <w:pStyle w:val="ListParagraph"/>
        <w:widowControl/>
        <w:ind w:left="360" w:firstLine="180"/>
        <w:rPr>
          <w:rFonts w:asciiTheme="minorHAnsi" w:eastAsia="Times New Roman" w:hAnsiTheme="minorHAnsi" w:cs="Arial"/>
          <w:color w:val="333333"/>
          <w:szCs w:val="24"/>
          <w:shd w:val="clear" w:color="auto" w:fill="FFFFFF"/>
          <w:lang w:eastAsia="en-US" w:bidi="ar-SA"/>
        </w:rPr>
      </w:pPr>
      <w:r w:rsidRPr="0089531D">
        <w:rPr>
          <w:rFonts w:asciiTheme="minorHAnsi" w:eastAsia="Times New Roman" w:hAnsiTheme="minorHAnsi" w:cs="Arial"/>
          <w:color w:val="333333"/>
          <w:szCs w:val="24"/>
          <w:shd w:val="clear" w:color="auto" w:fill="FFFFFF"/>
          <w:lang w:eastAsia="en-US" w:bidi="ar-SA"/>
        </w:rPr>
        <w:t>Multifurcating reference tree with polytomies</w:t>
      </w:r>
    </w:p>
    <w:p w14:paraId="7099E6D6" w14:textId="77777777" w:rsidR="00BC274F" w:rsidRPr="0089531D" w:rsidRDefault="00BC274F" w:rsidP="00993511">
      <w:pPr>
        <w:pStyle w:val="ListParagraph"/>
        <w:widowControl/>
        <w:ind w:left="540"/>
        <w:rPr>
          <w:rFonts w:asciiTheme="minorHAnsi" w:eastAsia="Times New Roman" w:hAnsiTheme="minorHAnsi" w:cs="Arial"/>
          <w:szCs w:val="24"/>
          <w:lang w:eastAsia="en-US" w:bidi="ar-SA"/>
        </w:rPr>
      </w:pPr>
      <w:r w:rsidRPr="0089531D">
        <w:rPr>
          <w:rFonts w:asciiTheme="minorHAnsi" w:eastAsia="Times New Roman" w:hAnsiTheme="minorHAnsi" w:cs="Arial"/>
          <w:color w:val="333333"/>
          <w:szCs w:val="24"/>
          <w:shd w:val="clear" w:color="auto" w:fill="FFFFFF"/>
          <w:lang w:eastAsia="en-US" w:bidi="ar-SA"/>
        </w:rPr>
        <w:t xml:space="preserve">Click </w:t>
      </w:r>
      <w:r w:rsidRPr="0089531D">
        <w:rPr>
          <w:rFonts w:asciiTheme="minorHAnsi" w:eastAsia="Times New Roman" w:hAnsiTheme="minorHAnsi" w:cs="Arial"/>
          <w:b/>
          <w:color w:val="333333"/>
          <w:szCs w:val="24"/>
          <w:shd w:val="clear" w:color="auto" w:fill="FFFFFF"/>
          <w:lang w:eastAsia="en-US" w:bidi="ar-SA"/>
        </w:rPr>
        <w:t>Submit</w:t>
      </w:r>
    </w:p>
    <w:p w14:paraId="5B399A40" w14:textId="2424C717" w:rsidR="00BC274F" w:rsidRDefault="00BC274F" w:rsidP="00BC274F">
      <w:pPr>
        <w:pStyle w:val="ListParagraph"/>
        <w:widowControl/>
        <w:ind w:left="360"/>
        <w:rPr>
          <w:rFonts w:asciiTheme="minorHAnsi" w:hAnsiTheme="minorHAnsi" w:cs="Arial"/>
          <w:szCs w:val="24"/>
        </w:rPr>
      </w:pPr>
    </w:p>
    <w:p w14:paraId="31F67268" w14:textId="47BD33C9" w:rsidR="00572860" w:rsidRDefault="00572860" w:rsidP="00BC274F">
      <w:pPr>
        <w:pStyle w:val="ListParagraph"/>
        <w:widowControl/>
        <w:ind w:left="360"/>
        <w:rPr>
          <w:rFonts w:asciiTheme="minorHAnsi" w:hAnsiTheme="minorHAnsi" w:cs="Arial"/>
          <w:b/>
          <w:szCs w:val="24"/>
        </w:rPr>
      </w:pPr>
      <w:r w:rsidRPr="00572860">
        <w:rPr>
          <w:rFonts w:asciiTheme="minorHAnsi" w:hAnsiTheme="minorHAnsi" w:cs="Arial"/>
          <w:b/>
          <w:szCs w:val="24"/>
        </w:rPr>
        <w:t>IMPORTANT NOTE. If you cluster sequences, only the single representative sequence of the OTU will be in the tree for future placements on the tree.</w:t>
      </w:r>
    </w:p>
    <w:p w14:paraId="40787DFC" w14:textId="77777777" w:rsidR="00D46222" w:rsidRPr="00572860" w:rsidRDefault="00D46222" w:rsidP="00BC274F">
      <w:pPr>
        <w:pStyle w:val="ListParagraph"/>
        <w:widowControl/>
        <w:ind w:left="360"/>
        <w:rPr>
          <w:rFonts w:asciiTheme="minorHAnsi" w:hAnsiTheme="minorHAnsi" w:cs="Arial"/>
          <w:b/>
          <w:szCs w:val="24"/>
        </w:rPr>
      </w:pPr>
    </w:p>
    <w:p w14:paraId="4BDF627D" w14:textId="794A79B1" w:rsidR="008F26AA" w:rsidRDefault="00D46222">
      <w:pPr>
        <w:rPr>
          <w:rFonts w:asciiTheme="minorHAnsi" w:hAnsiTheme="minorHAnsi" w:cs="Arial"/>
        </w:rPr>
      </w:pPr>
      <w:r>
        <w:rPr>
          <w:rFonts w:asciiTheme="minorHAnsi" w:hAnsiTheme="minorHAnsi" w:cs="Arial"/>
          <w:noProof/>
        </w:rPr>
        <w:drawing>
          <wp:inline distT="0" distB="0" distL="0" distR="0" wp14:anchorId="392B6733" wp14:editId="6C202A64">
            <wp:extent cx="6332220" cy="5366385"/>
            <wp:effectExtent l="0" t="0" r="508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1-19 at 8.23.44 PM.png"/>
                    <pic:cNvPicPr/>
                  </pic:nvPicPr>
                  <pic:blipFill>
                    <a:blip r:embed="rId24">
                      <a:extLst>
                        <a:ext uri="{28A0092B-C50C-407E-A947-70E740481C1C}">
                          <a14:useLocalDpi xmlns:a14="http://schemas.microsoft.com/office/drawing/2010/main" val="0"/>
                        </a:ext>
                      </a:extLst>
                    </a:blip>
                    <a:stretch>
                      <a:fillRect/>
                    </a:stretch>
                  </pic:blipFill>
                  <pic:spPr>
                    <a:xfrm>
                      <a:off x="0" y="0"/>
                      <a:ext cx="6332220" cy="5366385"/>
                    </a:xfrm>
                    <a:prstGeom prst="rect">
                      <a:avLst/>
                    </a:prstGeom>
                  </pic:spPr>
                </pic:pic>
              </a:graphicData>
            </a:graphic>
          </wp:inline>
        </w:drawing>
      </w:r>
    </w:p>
    <w:p w14:paraId="53D23C10" w14:textId="77777777" w:rsidR="00E32CAE" w:rsidRDefault="00E32CAE">
      <w:pPr>
        <w:rPr>
          <w:rFonts w:asciiTheme="minorHAnsi" w:hAnsiTheme="minorHAnsi" w:cs="Arial"/>
        </w:rPr>
      </w:pPr>
    </w:p>
    <w:p w14:paraId="435705CF" w14:textId="77777777" w:rsidR="00E32CAE" w:rsidRPr="0089531D" w:rsidRDefault="00E32CAE">
      <w:pPr>
        <w:rPr>
          <w:rFonts w:asciiTheme="minorHAnsi" w:hAnsiTheme="minorHAnsi" w:cs="Arial"/>
        </w:rPr>
      </w:pPr>
    </w:p>
    <w:p w14:paraId="7C86A16D" w14:textId="77777777" w:rsidR="00BC274F" w:rsidRPr="0089531D" w:rsidRDefault="00BC274F">
      <w:pPr>
        <w:widowControl/>
        <w:rPr>
          <w:rFonts w:asciiTheme="minorHAnsi" w:hAnsiTheme="minorHAnsi" w:cs="Arial"/>
        </w:rPr>
      </w:pPr>
      <w:r w:rsidRPr="0089531D">
        <w:rPr>
          <w:rFonts w:asciiTheme="minorHAnsi" w:hAnsiTheme="minorHAnsi" w:cs="Arial"/>
        </w:rPr>
        <w:br w:type="page"/>
      </w:r>
    </w:p>
    <w:p w14:paraId="53EBBA86" w14:textId="0C5905FD" w:rsidR="008F26AA" w:rsidRPr="0089531D" w:rsidRDefault="008F26AA">
      <w:pPr>
        <w:rPr>
          <w:rFonts w:asciiTheme="minorHAnsi" w:hAnsiTheme="minorHAnsi" w:cs="Arial"/>
        </w:rPr>
      </w:pPr>
    </w:p>
    <w:p w14:paraId="155F7E20" w14:textId="68DFEB3A" w:rsidR="00BC274F" w:rsidRDefault="00E66B99" w:rsidP="00C33A0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t>On the next page</w:t>
      </w:r>
      <w:r w:rsidR="00C66111" w:rsidRPr="0089531D">
        <w:rPr>
          <w:rFonts w:asciiTheme="minorHAnsi" w:hAnsiTheme="minorHAnsi" w:cs="Arial"/>
          <w:szCs w:val="24"/>
        </w:rPr>
        <w:t xml:space="preserve"> select the </w:t>
      </w:r>
      <w:r w:rsidR="00C66111" w:rsidRPr="00E32CAE">
        <w:rPr>
          <w:rFonts w:asciiTheme="minorHAnsi" w:hAnsiTheme="minorHAnsi" w:cs="Arial"/>
          <w:b/>
          <w:szCs w:val="24"/>
        </w:rPr>
        <w:t>ITS</w:t>
      </w:r>
      <w:r w:rsidRPr="0089531D">
        <w:rPr>
          <w:rFonts w:asciiTheme="minorHAnsi" w:hAnsiTheme="minorHAnsi" w:cs="Arial"/>
          <w:szCs w:val="24"/>
        </w:rPr>
        <w:t xml:space="preserve"> partition for alignment of unknowns and</w:t>
      </w:r>
      <w:r w:rsidR="009F2EC2">
        <w:rPr>
          <w:rFonts w:asciiTheme="minorHAnsi" w:hAnsiTheme="minorHAnsi" w:cs="Arial"/>
          <w:szCs w:val="24"/>
        </w:rPr>
        <w:t xml:space="preserve"> click</w:t>
      </w:r>
      <w:r w:rsidRPr="0089531D">
        <w:rPr>
          <w:rFonts w:asciiTheme="minorHAnsi" w:hAnsiTheme="minorHAnsi" w:cs="Arial"/>
          <w:szCs w:val="24"/>
        </w:rPr>
        <w:t xml:space="preserve"> </w:t>
      </w:r>
      <w:r w:rsidR="009F2EC2">
        <w:rPr>
          <w:rFonts w:asciiTheme="minorHAnsi" w:hAnsiTheme="minorHAnsi" w:cs="Arial"/>
          <w:b/>
          <w:szCs w:val="24"/>
        </w:rPr>
        <w:t>S</w:t>
      </w:r>
      <w:r w:rsidRPr="00E32CAE">
        <w:rPr>
          <w:rFonts w:asciiTheme="minorHAnsi" w:hAnsiTheme="minorHAnsi" w:cs="Arial"/>
          <w:b/>
          <w:szCs w:val="24"/>
        </w:rPr>
        <w:t>ubmit</w:t>
      </w:r>
      <w:r w:rsidRPr="0089531D">
        <w:rPr>
          <w:rFonts w:asciiTheme="minorHAnsi" w:hAnsiTheme="minorHAnsi" w:cs="Arial"/>
          <w:szCs w:val="24"/>
        </w:rPr>
        <w:t>.</w:t>
      </w:r>
      <w:r w:rsidR="00C66111" w:rsidRPr="0089531D">
        <w:rPr>
          <w:rFonts w:asciiTheme="minorHAnsi" w:hAnsiTheme="minorHAnsi" w:cs="Arial"/>
          <w:szCs w:val="24"/>
        </w:rPr>
        <w:t xml:space="preserve"> </w:t>
      </w:r>
    </w:p>
    <w:p w14:paraId="6C51F33E" w14:textId="2F85D91E" w:rsidR="00E67102" w:rsidRPr="000164EA" w:rsidRDefault="00E67102" w:rsidP="000164EA">
      <w:pPr>
        <w:rPr>
          <w:rFonts w:asciiTheme="minorHAnsi" w:hAnsiTheme="minorHAnsi" w:cs="Arial"/>
        </w:rPr>
      </w:pPr>
    </w:p>
    <w:p w14:paraId="58F107F2" w14:textId="67CD0F44" w:rsidR="00E67102" w:rsidRDefault="009F2EC2" w:rsidP="000164EA">
      <w:pPr>
        <w:pStyle w:val="ListParagraph"/>
        <w:ind w:left="540"/>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73600" behindDoc="0" locked="0" layoutInCell="1" allowOverlap="1" wp14:anchorId="40CF7F91" wp14:editId="290727FB">
                <wp:simplePos x="0" y="0"/>
                <wp:positionH relativeFrom="column">
                  <wp:posOffset>346</wp:posOffset>
                </wp:positionH>
                <wp:positionV relativeFrom="paragraph">
                  <wp:posOffset>511752</wp:posOffset>
                </wp:positionV>
                <wp:extent cx="6336665" cy="4617720"/>
                <wp:effectExtent l="0" t="0" r="635" b="5080"/>
                <wp:wrapNone/>
                <wp:docPr id="8" name="Group 8"/>
                <wp:cNvGraphicFramePr/>
                <a:graphic xmlns:a="http://schemas.openxmlformats.org/drawingml/2006/main">
                  <a:graphicData uri="http://schemas.microsoft.com/office/word/2010/wordprocessingGroup">
                    <wpg:wgp>
                      <wpg:cNvGrpSpPr/>
                      <wpg:grpSpPr>
                        <a:xfrm>
                          <a:off x="0" y="0"/>
                          <a:ext cx="6336665" cy="4617720"/>
                          <a:chOff x="0" y="0"/>
                          <a:chExt cx="6336665" cy="4617720"/>
                        </a:xfrm>
                      </wpg:grpSpPr>
                      <pic:pic xmlns:pic="http://schemas.openxmlformats.org/drawingml/2006/picture">
                        <pic:nvPicPr>
                          <pic:cNvPr id="85" name="Picture 8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6336665" cy="4617720"/>
                          </a:xfrm>
                          <a:prstGeom prst="rect">
                            <a:avLst/>
                          </a:prstGeom>
                        </pic:spPr>
                      </pic:pic>
                      <wps:wsp>
                        <wps:cNvPr id="27" name="Down Arrow 36"/>
                        <wps:cNvSpPr>
                          <a:spLocks/>
                        </wps:cNvSpPr>
                        <wps:spPr>
                          <a:xfrm rot="5400000">
                            <a:off x="1848197" y="1022466"/>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645078" id="Group 8" o:spid="_x0000_s1026" style="position:absolute;margin-left:.05pt;margin-top:40.3pt;width:498.95pt;height:363.6pt;z-index:251673600" coordsize="63366,4617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">
                <v:shape id="Picture 85" o:spid="_x0000_s1027" type="#_x0000_t75" style="position:absolute;width:63366;height:461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">
                  <v:imagedata r:id="rId26" o:title=""/>
                </v:shape>
                <v:shape id="Down Arrow 36" o:spid="_x0000_s1028" type="#_x0000_t67" style="position:absolute;left:18481;top:10224;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" adj="15340" fillcolor="red" stroked="f" strokeweight="1pt"/>
              </v:group>
            </w:pict>
          </mc:Fallback>
        </mc:AlternateContent>
      </w:r>
      <w:r w:rsidR="00E67102">
        <w:rPr>
          <w:rFonts w:asciiTheme="minorHAnsi" w:hAnsiTheme="minorHAnsi" w:cs="Arial"/>
          <w:szCs w:val="24"/>
        </w:rPr>
        <w:t xml:space="preserve">Every run has a unique run number. This number will be used </w:t>
      </w:r>
      <w:r w:rsidR="00C322A0">
        <w:rPr>
          <w:rFonts w:asciiTheme="minorHAnsi" w:hAnsiTheme="minorHAnsi" w:cs="Arial"/>
          <w:szCs w:val="24"/>
        </w:rPr>
        <w:t>for associating results files with this specific run.</w:t>
      </w:r>
      <w:r w:rsidR="00E67102">
        <w:rPr>
          <w:rFonts w:asciiTheme="minorHAnsi" w:hAnsiTheme="minorHAnsi" w:cs="Arial"/>
          <w:szCs w:val="24"/>
        </w:rPr>
        <w:t xml:space="preserve"> </w:t>
      </w:r>
      <w:r w:rsidR="0037640B">
        <w:rPr>
          <w:rFonts w:asciiTheme="minorHAnsi" w:hAnsiTheme="minorHAnsi" w:cs="Arial"/>
          <w:szCs w:val="24"/>
        </w:rPr>
        <w:t>T</w:t>
      </w:r>
      <w:r w:rsidR="00E67102">
        <w:rPr>
          <w:rFonts w:asciiTheme="minorHAnsi" w:hAnsiTheme="minorHAnsi" w:cs="Arial"/>
          <w:szCs w:val="24"/>
        </w:rPr>
        <w:t xml:space="preserve">he run number for this example is </w:t>
      </w:r>
      <w:r w:rsidR="009563B8" w:rsidRPr="009563B8">
        <w:rPr>
          <w:rFonts w:asciiTheme="minorHAnsi" w:hAnsiTheme="minorHAnsi" w:cs="Arial"/>
          <w:szCs w:val="24"/>
        </w:rPr>
        <w:t>FIXSVRFY</w:t>
      </w:r>
      <w:r w:rsidR="00E67102">
        <w:rPr>
          <w:rFonts w:asciiTheme="minorHAnsi" w:hAnsiTheme="minorHAnsi" w:cs="Arial"/>
          <w:szCs w:val="24"/>
        </w:rPr>
        <w:t>.</w:t>
      </w:r>
    </w:p>
    <w:p w14:paraId="65F72F9A" w14:textId="3BCBA082" w:rsidR="00E67102" w:rsidRPr="000164EA" w:rsidRDefault="00E67102" w:rsidP="000164EA">
      <w:pPr>
        <w:ind w:left="540"/>
        <w:rPr>
          <w:rFonts w:asciiTheme="minorHAnsi" w:hAnsiTheme="minorHAnsi" w:cs="Arial"/>
        </w:rPr>
      </w:pPr>
    </w:p>
    <w:p w14:paraId="532069CC" w14:textId="77777777" w:rsidR="0073539C" w:rsidRPr="0089531D" w:rsidRDefault="0073539C">
      <w:pPr>
        <w:widowControl/>
        <w:rPr>
          <w:rFonts w:asciiTheme="minorHAnsi" w:hAnsiTheme="minorHAnsi" w:cs="Arial"/>
        </w:rPr>
      </w:pPr>
      <w:r w:rsidRPr="0089531D">
        <w:rPr>
          <w:rFonts w:asciiTheme="minorHAnsi" w:hAnsiTheme="minorHAnsi" w:cs="Arial"/>
        </w:rPr>
        <w:br w:type="page"/>
      </w:r>
    </w:p>
    <w:p w14:paraId="7706D278" w14:textId="73252065" w:rsidR="00FA255C" w:rsidRPr="00D859B0" w:rsidRDefault="009F2EC2">
      <w:pPr>
        <w:pStyle w:val="ListParagraph"/>
        <w:numPr>
          <w:ilvl w:val="0"/>
          <w:numId w:val="15"/>
        </w:numPr>
        <w:ind w:hanging="540"/>
        <w:rPr>
          <w:rFonts w:asciiTheme="minorHAnsi" w:hAnsiTheme="minorHAnsi" w:cs="Arial"/>
          <w:szCs w:val="24"/>
        </w:rPr>
      </w:pPr>
      <w:r>
        <w:rPr>
          <w:noProof/>
        </w:rPr>
        <w:lastRenderedPageBreak/>
        <w:drawing>
          <wp:anchor distT="0" distB="0" distL="114300" distR="114300" simplePos="0" relativeHeight="251702272" behindDoc="0" locked="0" layoutInCell="1" allowOverlap="1" wp14:anchorId="45D0A807" wp14:editId="12958028">
            <wp:simplePos x="0" y="0"/>
            <wp:positionH relativeFrom="column">
              <wp:posOffset>139123</wp:posOffset>
            </wp:positionH>
            <wp:positionV relativeFrom="paragraph">
              <wp:posOffset>367723</wp:posOffset>
            </wp:positionV>
            <wp:extent cx="5944870" cy="7798435"/>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1-19 at 8.41.19 PM.png"/>
                    <pic:cNvPicPr/>
                  </pic:nvPicPr>
                  <pic:blipFill>
                    <a:blip r:embed="rId27">
                      <a:extLst>
                        <a:ext uri="{28A0092B-C50C-407E-A947-70E740481C1C}">
                          <a14:useLocalDpi xmlns:a14="http://schemas.microsoft.com/office/drawing/2010/main" val="0"/>
                        </a:ext>
                      </a:extLst>
                    </a:blip>
                    <a:stretch>
                      <a:fillRect/>
                    </a:stretch>
                  </pic:blipFill>
                  <pic:spPr>
                    <a:xfrm>
                      <a:off x="0" y="0"/>
                      <a:ext cx="5944870" cy="7798435"/>
                    </a:xfrm>
                    <a:prstGeom prst="rect">
                      <a:avLst/>
                    </a:prstGeom>
                  </pic:spPr>
                </pic:pic>
              </a:graphicData>
            </a:graphic>
            <wp14:sizeRelH relativeFrom="margin">
              <wp14:pctWidth>0</wp14:pctWidth>
            </wp14:sizeRelH>
            <wp14:sizeRelV relativeFrom="margin">
              <wp14:pctHeight>0</wp14:pctHeight>
            </wp14:sizeRelV>
          </wp:anchor>
        </w:drawing>
      </w:r>
      <w:r w:rsidR="00C66111" w:rsidRPr="00D859B0">
        <w:rPr>
          <w:rFonts w:asciiTheme="minorHAnsi" w:hAnsiTheme="minorHAnsi" w:cs="Arial"/>
          <w:szCs w:val="24"/>
        </w:rPr>
        <w:t>The run takes about 10 minutes to complete.</w:t>
      </w:r>
      <w:r w:rsidR="00D859B0">
        <w:rPr>
          <w:rFonts w:asciiTheme="minorHAnsi" w:hAnsiTheme="minorHAnsi" w:cs="Arial"/>
          <w:szCs w:val="24"/>
        </w:rPr>
        <w:t xml:space="preserve"> </w:t>
      </w:r>
      <w:r w:rsidR="00772D39" w:rsidRPr="00D859B0">
        <w:rPr>
          <w:rFonts w:asciiTheme="minorHAnsi" w:hAnsiTheme="minorHAnsi" w:cs="Arial"/>
          <w:szCs w:val="24"/>
        </w:rPr>
        <w:t>C</w:t>
      </w:r>
      <w:r w:rsidR="00FA255C" w:rsidRPr="00D859B0">
        <w:rPr>
          <w:rFonts w:asciiTheme="minorHAnsi" w:hAnsiTheme="minorHAnsi" w:cs="Arial"/>
          <w:szCs w:val="24"/>
        </w:rPr>
        <w:t xml:space="preserve">lick </w:t>
      </w:r>
      <w:r w:rsidR="00FA255C" w:rsidRPr="00D859B0">
        <w:rPr>
          <w:rFonts w:asciiTheme="minorHAnsi" w:hAnsiTheme="minorHAnsi" w:cs="Arial"/>
          <w:b/>
          <w:szCs w:val="24"/>
        </w:rPr>
        <w:t>View tree</w:t>
      </w:r>
      <w:r w:rsidR="00FA255C" w:rsidRPr="00D859B0">
        <w:rPr>
          <w:rFonts w:asciiTheme="minorHAnsi" w:hAnsiTheme="minorHAnsi" w:cs="Arial"/>
          <w:szCs w:val="24"/>
        </w:rPr>
        <w:t xml:space="preserve"> to see the placements.</w:t>
      </w:r>
    </w:p>
    <w:p w14:paraId="1B751FDD" w14:textId="4F508871" w:rsidR="00B576C8" w:rsidRPr="000164EA" w:rsidRDefault="00B576C8" w:rsidP="000164EA">
      <w:pPr>
        <w:rPr>
          <w:rFonts w:asciiTheme="minorHAnsi" w:hAnsiTheme="minorHAnsi" w:cs="Arial"/>
        </w:rPr>
      </w:pPr>
    </w:p>
    <w:p w14:paraId="0DB7EA53" w14:textId="6E0C910A" w:rsidR="00254E47" w:rsidRPr="005E6287" w:rsidRDefault="00C66111" w:rsidP="005E6287">
      <w:pPr>
        <w:widowControl/>
        <w:rPr>
          <w:rFonts w:asciiTheme="minorHAnsi" w:hAnsiTheme="minorHAnsi" w:cs="Arial"/>
        </w:rPr>
      </w:pPr>
      <w:r w:rsidRPr="005E6287">
        <w:rPr>
          <w:rFonts w:asciiTheme="minorHAnsi" w:hAnsiTheme="minorHAnsi" w:cs="Arial"/>
        </w:rPr>
        <w:br w:type="page"/>
      </w:r>
    </w:p>
    <w:p w14:paraId="63A51ECF" w14:textId="41B7B762" w:rsidR="00E64C7B" w:rsidRPr="005E6287" w:rsidRDefault="00E64C7B" w:rsidP="005E6287">
      <w:pPr>
        <w:pStyle w:val="ListParagraph"/>
        <w:numPr>
          <w:ilvl w:val="0"/>
          <w:numId w:val="15"/>
        </w:numPr>
        <w:ind w:hanging="540"/>
        <w:rPr>
          <w:rFonts w:asciiTheme="minorHAnsi" w:hAnsiTheme="minorHAnsi" w:cs="Arial"/>
        </w:rPr>
      </w:pPr>
      <w:r w:rsidRPr="005E6287">
        <w:rPr>
          <w:rFonts w:asciiTheme="minorHAnsi" w:hAnsiTheme="minorHAnsi" w:cs="Arial"/>
        </w:rPr>
        <w:lastRenderedPageBreak/>
        <w:t>Here is the tree with the following options selected:</w:t>
      </w:r>
    </w:p>
    <w:p w14:paraId="509BCEEE" w14:textId="77777777" w:rsidR="004331B7" w:rsidRPr="00993511" w:rsidRDefault="004331B7" w:rsidP="00993511">
      <w:pPr>
        <w:pStyle w:val="ListParagraph"/>
        <w:ind w:left="360"/>
        <w:rPr>
          <w:rFonts w:asciiTheme="minorHAnsi" w:hAnsiTheme="minorHAnsi" w:cs="Arial"/>
        </w:rPr>
      </w:pPr>
    </w:p>
    <w:p w14:paraId="045E513D" w14:textId="77777777" w:rsidR="00E64C7B" w:rsidRPr="0089531D" w:rsidRDefault="00E64C7B" w:rsidP="000164EA">
      <w:pPr>
        <w:ind w:left="540"/>
        <w:rPr>
          <w:rFonts w:asciiTheme="minorHAnsi" w:hAnsiTheme="minorHAnsi" w:cs="Arial"/>
        </w:rPr>
      </w:pPr>
      <w:r w:rsidRPr="0089531D">
        <w:rPr>
          <w:rFonts w:asciiTheme="minorHAnsi" w:hAnsiTheme="minorHAnsi" w:cs="Arial"/>
          <w:b/>
        </w:rPr>
        <w:t>Zoom</w:t>
      </w:r>
      <w:r w:rsidRPr="0089531D">
        <w:rPr>
          <w:rFonts w:asciiTheme="minorHAnsi" w:hAnsiTheme="minorHAnsi" w:cs="Arial"/>
        </w:rPr>
        <w:t xml:space="preserve"> 0.6103</w:t>
      </w:r>
    </w:p>
    <w:p w14:paraId="315F3D4B" w14:textId="77777777" w:rsidR="00E64C7B" w:rsidRPr="0089531D" w:rsidRDefault="00E64C7B" w:rsidP="000164EA">
      <w:pPr>
        <w:ind w:left="540"/>
        <w:rPr>
          <w:rFonts w:asciiTheme="minorHAnsi" w:hAnsiTheme="minorHAnsi" w:cs="Arial"/>
        </w:rPr>
      </w:pPr>
      <w:r w:rsidRPr="0089531D">
        <w:rPr>
          <w:rFonts w:asciiTheme="minorHAnsi" w:hAnsiTheme="minorHAnsi" w:cs="Arial"/>
          <w:b/>
        </w:rPr>
        <w:t>Font size</w:t>
      </w:r>
      <w:r w:rsidRPr="0089531D">
        <w:rPr>
          <w:rFonts w:asciiTheme="minorHAnsi" w:hAnsiTheme="minorHAnsi" w:cs="Arial"/>
        </w:rPr>
        <w:t xml:space="preserve"> +6</w:t>
      </w:r>
    </w:p>
    <w:p w14:paraId="2DBF3F90" w14:textId="77777777" w:rsidR="00E64C7B" w:rsidRPr="0089531D" w:rsidRDefault="00E64C7B" w:rsidP="000164EA">
      <w:pPr>
        <w:ind w:left="540"/>
        <w:rPr>
          <w:rFonts w:asciiTheme="minorHAnsi" w:hAnsiTheme="minorHAnsi" w:cs="Arial"/>
        </w:rPr>
      </w:pPr>
      <w:r w:rsidRPr="0089531D">
        <w:rPr>
          <w:rFonts w:asciiTheme="minorHAnsi" w:hAnsiTheme="minorHAnsi" w:cs="Arial"/>
          <w:b/>
        </w:rPr>
        <w:t>Font size adjust bootstrap</w:t>
      </w:r>
      <w:r w:rsidRPr="0089531D">
        <w:rPr>
          <w:rFonts w:asciiTheme="minorHAnsi" w:hAnsiTheme="minorHAnsi" w:cs="Arial"/>
        </w:rPr>
        <w:t xml:space="preserve"> +6</w:t>
      </w:r>
    </w:p>
    <w:p w14:paraId="1CF63E92" w14:textId="77777777" w:rsidR="00E64C7B" w:rsidRPr="0089531D" w:rsidRDefault="00E64C7B" w:rsidP="000164EA">
      <w:pPr>
        <w:ind w:left="540"/>
        <w:rPr>
          <w:rFonts w:asciiTheme="minorHAnsi" w:hAnsiTheme="minorHAnsi" w:cs="Arial"/>
        </w:rPr>
      </w:pPr>
      <w:r w:rsidRPr="0089531D">
        <w:rPr>
          <w:rFonts w:asciiTheme="minorHAnsi" w:hAnsiTheme="minorHAnsi" w:cs="Arial"/>
          <w:b/>
        </w:rPr>
        <w:t>Colorize leaves</w:t>
      </w:r>
      <w:r w:rsidRPr="0089531D">
        <w:rPr>
          <w:rFonts w:asciiTheme="minorHAnsi" w:hAnsiTheme="minorHAnsi" w:cs="Arial"/>
        </w:rPr>
        <w:t xml:space="preserve"> by Species</w:t>
      </w:r>
    </w:p>
    <w:p w14:paraId="2DCB36EA" w14:textId="77777777" w:rsidR="00E64C7B" w:rsidRPr="0089531D" w:rsidRDefault="00E64C7B" w:rsidP="000164EA">
      <w:pPr>
        <w:ind w:left="540"/>
        <w:rPr>
          <w:rFonts w:asciiTheme="minorHAnsi" w:hAnsiTheme="minorHAnsi" w:cs="Arial"/>
        </w:rPr>
      </w:pPr>
      <w:r w:rsidRPr="0089531D">
        <w:rPr>
          <w:rFonts w:asciiTheme="minorHAnsi" w:hAnsiTheme="minorHAnsi" w:cs="Arial"/>
        </w:rPr>
        <w:t xml:space="preserve">Branch </w:t>
      </w:r>
      <w:r w:rsidRPr="0089531D">
        <w:rPr>
          <w:rFonts w:asciiTheme="minorHAnsi" w:hAnsiTheme="minorHAnsi" w:cs="Arial"/>
          <w:b/>
        </w:rPr>
        <w:t>Width</w:t>
      </w:r>
      <w:r w:rsidRPr="0089531D">
        <w:rPr>
          <w:rFonts w:asciiTheme="minorHAnsi" w:hAnsiTheme="minorHAnsi" w:cs="Arial"/>
        </w:rPr>
        <w:t xml:space="preserve"> 2 </w:t>
      </w:r>
    </w:p>
    <w:p w14:paraId="68067A9C" w14:textId="77777777" w:rsidR="00E64C7B" w:rsidRPr="0089531D" w:rsidRDefault="00E64C7B" w:rsidP="000164EA">
      <w:pPr>
        <w:ind w:left="540"/>
        <w:rPr>
          <w:rFonts w:asciiTheme="minorHAnsi" w:hAnsiTheme="minorHAnsi" w:cs="Arial"/>
        </w:rPr>
      </w:pPr>
      <w:r w:rsidRPr="0089531D">
        <w:rPr>
          <w:rFonts w:asciiTheme="minorHAnsi" w:hAnsiTheme="minorHAnsi" w:cs="Arial"/>
        </w:rPr>
        <w:t xml:space="preserve">The </w:t>
      </w:r>
      <w:r w:rsidRPr="0089531D">
        <w:rPr>
          <w:rFonts w:asciiTheme="minorHAnsi" w:hAnsiTheme="minorHAnsi" w:cs="Arial"/>
          <w:b/>
        </w:rPr>
        <w:t>branch lengths</w:t>
      </w:r>
      <w:r w:rsidRPr="0089531D">
        <w:rPr>
          <w:rFonts w:asciiTheme="minorHAnsi" w:hAnsiTheme="minorHAnsi" w:cs="Arial"/>
        </w:rPr>
        <w:t xml:space="preserve"> are drawn to scale</w:t>
      </w:r>
    </w:p>
    <w:p w14:paraId="5B9A9713" w14:textId="77777777" w:rsidR="00BB7BB4" w:rsidRPr="0089531D" w:rsidRDefault="00BB7BB4" w:rsidP="000164EA">
      <w:pPr>
        <w:ind w:left="540"/>
        <w:rPr>
          <w:rFonts w:asciiTheme="minorHAnsi" w:hAnsiTheme="minorHAnsi" w:cs="Arial"/>
        </w:rPr>
      </w:pPr>
    </w:p>
    <w:p w14:paraId="54A29D07" w14:textId="77777777" w:rsidR="00BB7BB4" w:rsidRDefault="00BB7BB4" w:rsidP="000164EA">
      <w:pPr>
        <w:ind w:left="540"/>
        <w:rPr>
          <w:rFonts w:asciiTheme="minorHAnsi" w:hAnsiTheme="minorHAnsi" w:cs="Arial"/>
        </w:rPr>
      </w:pPr>
      <w:r w:rsidRPr="0089531D">
        <w:rPr>
          <w:rFonts w:asciiTheme="minorHAnsi" w:hAnsiTheme="minorHAnsi" w:cs="Arial"/>
        </w:rPr>
        <w:t xml:space="preserve">Next click the </w:t>
      </w:r>
      <w:r w:rsidRPr="0089531D">
        <w:rPr>
          <w:rFonts w:asciiTheme="minorHAnsi" w:hAnsiTheme="minorHAnsi" w:cs="Arial"/>
          <w:b/>
        </w:rPr>
        <w:t>update metadata</w:t>
      </w:r>
      <w:r w:rsidRPr="0089531D">
        <w:rPr>
          <w:rFonts w:asciiTheme="minorHAnsi" w:hAnsiTheme="minorHAnsi" w:cs="Arial"/>
        </w:rPr>
        <w:t xml:space="preserve"> button to edit the attributes table.</w:t>
      </w:r>
    </w:p>
    <w:p w14:paraId="7D6EE94F" w14:textId="77777777" w:rsidR="0001385E" w:rsidRDefault="0001385E" w:rsidP="00BB7BB4">
      <w:pPr>
        <w:ind w:left="360"/>
        <w:rPr>
          <w:rFonts w:asciiTheme="minorHAnsi" w:hAnsiTheme="minorHAnsi" w:cs="Arial"/>
        </w:rPr>
      </w:pPr>
      <w:r w:rsidRPr="0089531D">
        <w:rPr>
          <w:rFonts w:asciiTheme="minorHAnsi" w:hAnsiTheme="minorHAnsi" w:cs="Arial"/>
          <w:noProof/>
          <w:lang w:eastAsia="en-US" w:bidi="ar-SA"/>
        </w:rPr>
        <mc:AlternateContent>
          <mc:Choice Requires="wpg">
            <w:drawing>
              <wp:anchor distT="0" distB="0" distL="114300" distR="114300" simplePos="0" relativeHeight="251636736" behindDoc="0" locked="0" layoutInCell="1" allowOverlap="1" wp14:anchorId="504757F5" wp14:editId="0C624C4F">
                <wp:simplePos x="0" y="0"/>
                <wp:positionH relativeFrom="column">
                  <wp:posOffset>107530</wp:posOffset>
                </wp:positionH>
                <wp:positionV relativeFrom="paragraph">
                  <wp:posOffset>334010</wp:posOffset>
                </wp:positionV>
                <wp:extent cx="6571615" cy="2901315"/>
                <wp:effectExtent l="0" t="0" r="0" b="0"/>
                <wp:wrapThrough wrapText="bothSides">
                  <wp:wrapPolygon edited="0">
                    <wp:start x="710" y="0"/>
                    <wp:lineTo x="584" y="1513"/>
                    <wp:lineTo x="0" y="1607"/>
                    <wp:lineTo x="0" y="2364"/>
                    <wp:lineTo x="710" y="3026"/>
                    <wp:lineTo x="710" y="21463"/>
                    <wp:lineTo x="21539" y="21463"/>
                    <wp:lineTo x="21539" y="0"/>
                    <wp:lineTo x="710" y="0"/>
                  </wp:wrapPolygon>
                </wp:wrapThrough>
                <wp:docPr id="61" name="Group 61"/>
                <wp:cNvGraphicFramePr/>
                <a:graphic xmlns:a="http://schemas.openxmlformats.org/drawingml/2006/main">
                  <a:graphicData uri="http://schemas.microsoft.com/office/word/2010/wordprocessingGroup">
                    <wpg:wgp>
                      <wpg:cNvGrpSpPr/>
                      <wpg:grpSpPr>
                        <a:xfrm>
                          <a:off x="0" y="0"/>
                          <a:ext cx="6571615" cy="2901315"/>
                          <a:chOff x="0" y="0"/>
                          <a:chExt cx="6572085" cy="2901315"/>
                        </a:xfrm>
                      </wpg:grpSpPr>
                      <pic:pic xmlns:pic="http://schemas.openxmlformats.org/drawingml/2006/picture">
                        <pic:nvPicPr>
                          <pic:cNvPr id="51" name="Picture 51" descr="Tutorial4.15.pn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239230" y="0"/>
                            <a:ext cx="6332855" cy="2901315"/>
                          </a:xfrm>
                          <a:prstGeom prst="rect">
                            <a:avLst/>
                          </a:prstGeom>
                          <a:noFill/>
                          <a:ln>
                            <a:noFill/>
                          </a:ln>
                        </pic:spPr>
                      </pic:pic>
                      <wps:wsp>
                        <wps:cNvPr id="52" name="Down Arrow 36"/>
                        <wps:cNvSpPr>
                          <a:spLocks/>
                        </wps:cNvSpPr>
                        <wps:spPr>
                          <a:xfrm rot="16200000">
                            <a:off x="60325" y="124239"/>
                            <a:ext cx="166370" cy="28702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1825BCC" id="Group 61" o:spid="_x0000_s1026" style="position:absolute;margin-left:8.45pt;margin-top:26.3pt;width:517.45pt;height:228.45pt;z-index:251636736" coordsize="65720,2901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">
                <v:shape id="Picture 51" o:spid="_x0000_s1027" type="#_x0000_t75" alt="Tutorial4.15.png" style="position:absolute;left:2392;width:63328;height:290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">
                  <v:imagedata r:id="rId29" o:title="Tutorial4.15"/>
                </v:shape>
                <v:shape id="Down Arrow 36" o:spid="_x0000_s1028" type="#_x0000_t67" style="position:absolute;left:603;top:1242;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" adj="15340" fillcolor="red" stroked="f" strokeweight="1pt"/>
                <w10:wrap type="through"/>
              </v:group>
            </w:pict>
          </mc:Fallback>
        </mc:AlternateContent>
      </w:r>
    </w:p>
    <w:p w14:paraId="22F97EC0" w14:textId="77777777" w:rsidR="0001385E" w:rsidRDefault="0001385E" w:rsidP="00BB7BB4">
      <w:pPr>
        <w:ind w:left="360"/>
        <w:rPr>
          <w:rFonts w:asciiTheme="minorHAnsi" w:hAnsiTheme="minorHAnsi" w:cs="Arial"/>
        </w:rPr>
      </w:pPr>
    </w:p>
    <w:p w14:paraId="588059C0" w14:textId="77777777" w:rsidR="0001385E" w:rsidRPr="0089531D" w:rsidRDefault="0001385E" w:rsidP="00BB7BB4">
      <w:pPr>
        <w:ind w:left="360"/>
        <w:rPr>
          <w:rFonts w:asciiTheme="minorHAnsi" w:hAnsiTheme="minorHAnsi" w:cs="Arial"/>
        </w:rPr>
      </w:pPr>
    </w:p>
    <w:p w14:paraId="4EFFF7F6" w14:textId="77777777" w:rsidR="00FA255C" w:rsidRPr="0089531D" w:rsidRDefault="00BB7BB4" w:rsidP="00FA255C">
      <w:pPr>
        <w:widowControl/>
        <w:rPr>
          <w:rFonts w:asciiTheme="minorHAnsi" w:hAnsiTheme="minorHAnsi" w:cs="Arial"/>
        </w:rPr>
      </w:pPr>
      <w:r w:rsidRPr="0089531D">
        <w:rPr>
          <w:rFonts w:asciiTheme="minorHAnsi" w:hAnsiTheme="minorHAnsi" w:cs="Arial"/>
        </w:rPr>
        <w:br w:type="page"/>
      </w:r>
    </w:p>
    <w:p w14:paraId="4CD870B5" w14:textId="37264050" w:rsidR="008F26AA" w:rsidRPr="00756495" w:rsidRDefault="00BB7BB4"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Clicking the download button will download the current </w:t>
      </w:r>
      <w:r w:rsidR="00B90EF5">
        <w:rPr>
          <w:rFonts w:asciiTheme="minorHAnsi" w:hAnsiTheme="minorHAnsi" w:cs="Arial"/>
          <w:szCs w:val="24"/>
        </w:rPr>
        <w:t>specimen metadata</w:t>
      </w:r>
      <w:r w:rsidR="00E66B99" w:rsidRPr="0089531D">
        <w:rPr>
          <w:rFonts w:asciiTheme="minorHAnsi" w:hAnsiTheme="minorHAnsi" w:cs="Arial"/>
          <w:szCs w:val="24"/>
        </w:rPr>
        <w:t>.</w:t>
      </w:r>
      <w:r w:rsidR="005710F9" w:rsidRPr="0089531D">
        <w:rPr>
          <w:rFonts w:asciiTheme="minorHAnsi" w:hAnsiTheme="minorHAnsi" w:cs="Arial"/>
          <w:szCs w:val="24"/>
        </w:rPr>
        <w:t xml:space="preserve"> </w:t>
      </w:r>
      <w:r w:rsidR="009E2D6D" w:rsidRPr="00630636">
        <w:rPr>
          <w:rFonts w:asciiTheme="minorHAnsi" w:hAnsiTheme="minorHAnsi" w:cs="Arial"/>
        </w:rPr>
        <w:t>Download</w:t>
      </w:r>
      <w:r w:rsidR="009E2D6D" w:rsidRPr="0089531D">
        <w:rPr>
          <w:rFonts w:asciiTheme="minorHAnsi" w:hAnsiTheme="minorHAnsi" w:cs="Arial"/>
        </w:rPr>
        <w:t xml:space="preserve"> and open the spreadsheet.</w:t>
      </w:r>
    </w:p>
    <w:p w14:paraId="517E085D" w14:textId="77777777" w:rsidR="00756495" w:rsidRPr="00756495" w:rsidRDefault="00756495" w:rsidP="00756495">
      <w:pPr>
        <w:widowControl/>
        <w:rPr>
          <w:rFonts w:asciiTheme="minorHAnsi" w:hAnsiTheme="minorHAnsi" w:cs="Arial"/>
        </w:rPr>
      </w:pPr>
    </w:p>
    <w:p w14:paraId="4894998A" w14:textId="64C13837" w:rsidR="0014257D" w:rsidRDefault="00756495" w:rsidP="0014257D">
      <w:pPr>
        <w:widowControl/>
        <w:rPr>
          <w:rFonts w:asciiTheme="minorHAnsi" w:hAnsiTheme="minorHAnsi" w:cs="Arial"/>
        </w:rPr>
      </w:pPr>
      <w:r>
        <w:rPr>
          <w:rFonts w:asciiTheme="minorHAnsi" w:hAnsiTheme="minorHAnsi" w:cs="Arial"/>
          <w:noProof/>
        </w:rPr>
        <w:drawing>
          <wp:inline distT="0" distB="0" distL="0" distR="0" wp14:anchorId="63968253" wp14:editId="32163B02">
            <wp:extent cx="6332220" cy="2440305"/>
            <wp:effectExtent l="0" t="0" r="508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1-19 at 8.44.26 PM.png"/>
                    <pic:cNvPicPr/>
                  </pic:nvPicPr>
                  <pic:blipFill>
                    <a:blip r:embed="rId30">
                      <a:extLst>
                        <a:ext uri="{28A0092B-C50C-407E-A947-70E740481C1C}">
                          <a14:useLocalDpi xmlns:a14="http://schemas.microsoft.com/office/drawing/2010/main" val="0"/>
                        </a:ext>
                      </a:extLst>
                    </a:blip>
                    <a:stretch>
                      <a:fillRect/>
                    </a:stretch>
                  </pic:blipFill>
                  <pic:spPr>
                    <a:xfrm>
                      <a:off x="0" y="0"/>
                      <a:ext cx="6332220" cy="2440305"/>
                    </a:xfrm>
                    <a:prstGeom prst="rect">
                      <a:avLst/>
                    </a:prstGeom>
                  </pic:spPr>
                </pic:pic>
              </a:graphicData>
            </a:graphic>
          </wp:inline>
        </w:drawing>
      </w:r>
    </w:p>
    <w:p w14:paraId="6B67F51E" w14:textId="19B3A4F3" w:rsidR="009E2D6D" w:rsidRDefault="009E2D6D">
      <w:pPr>
        <w:widowControl/>
        <w:rPr>
          <w:rFonts w:asciiTheme="minorHAnsi" w:hAnsiTheme="minorHAnsi" w:cs="Arial"/>
        </w:rPr>
      </w:pPr>
      <w:r>
        <w:rPr>
          <w:rFonts w:asciiTheme="minorHAnsi" w:hAnsiTheme="minorHAnsi" w:cs="Arial"/>
        </w:rPr>
        <w:br w:type="page"/>
      </w:r>
    </w:p>
    <w:p w14:paraId="4B599A94" w14:textId="1AAC7A6D" w:rsidR="008F26AA" w:rsidRPr="000164EA" w:rsidRDefault="009E2D6D" w:rsidP="005E6287">
      <w:pPr>
        <w:pStyle w:val="ListParagraph"/>
        <w:widowControl/>
        <w:numPr>
          <w:ilvl w:val="0"/>
          <w:numId w:val="15"/>
        </w:numPr>
        <w:ind w:hanging="540"/>
        <w:rPr>
          <w:rFonts w:asciiTheme="minorHAnsi" w:hAnsiTheme="minorHAnsi" w:cs="Arial"/>
        </w:rPr>
      </w:pPr>
      <w:r>
        <w:rPr>
          <w:rFonts w:asciiTheme="minorHAnsi" w:hAnsiTheme="minorHAnsi" w:cs="Arial"/>
        </w:rPr>
        <w:lastRenderedPageBreak/>
        <w:t xml:space="preserve">When the specimen metadata is downloaded, it will be a </w:t>
      </w:r>
      <w:r w:rsidR="00C322A0">
        <w:rPr>
          <w:rFonts w:asciiTheme="minorHAnsi" w:hAnsiTheme="minorHAnsi" w:cs="Arial"/>
        </w:rPr>
        <w:t>CSV</w:t>
      </w:r>
      <w:r>
        <w:rPr>
          <w:rFonts w:asciiTheme="minorHAnsi" w:hAnsiTheme="minorHAnsi" w:cs="Arial"/>
        </w:rPr>
        <w:t xml:space="preserve"> file named as the run number</w:t>
      </w:r>
      <w:r w:rsidR="00C322A0">
        <w:rPr>
          <w:rFonts w:asciiTheme="minorHAnsi" w:hAnsiTheme="minorHAnsi" w:cs="Arial"/>
        </w:rPr>
        <w:t xml:space="preserve"> (in this example, </w:t>
      </w:r>
      <w:r w:rsidR="00756495" w:rsidRPr="00756495">
        <w:rPr>
          <w:rFonts w:asciiTheme="minorHAnsi" w:hAnsiTheme="minorHAnsi" w:cs="Arial"/>
          <w:szCs w:val="24"/>
        </w:rPr>
        <w:t>FIXSVRFY</w:t>
      </w:r>
      <w:r w:rsidR="00C322A0">
        <w:rPr>
          <w:rFonts w:asciiTheme="minorHAnsi" w:hAnsiTheme="minorHAnsi" w:cs="Arial"/>
          <w:szCs w:val="24"/>
        </w:rPr>
        <w:t>.csv)</w:t>
      </w:r>
      <w:r>
        <w:rPr>
          <w:rFonts w:asciiTheme="minorHAnsi" w:hAnsiTheme="minorHAnsi" w:cs="Arial"/>
        </w:rPr>
        <w:t xml:space="preserve">. </w:t>
      </w:r>
      <w:r w:rsidR="00D04D83" w:rsidRPr="000164EA">
        <w:rPr>
          <w:rFonts w:asciiTheme="minorHAnsi" w:hAnsiTheme="minorHAnsi" w:cs="Arial"/>
        </w:rPr>
        <w:t>Sort the spreadsheet by Species so that all of the unknowns are grouped together (</w:t>
      </w:r>
      <w:proofErr w:type="spellStart"/>
      <w:r w:rsidR="00D04D83" w:rsidRPr="000164EA">
        <w:rPr>
          <w:rFonts w:asciiTheme="minorHAnsi" w:hAnsiTheme="minorHAnsi" w:cs="Arial"/>
        </w:rPr>
        <w:t>unknown_query</w:t>
      </w:r>
      <w:proofErr w:type="spellEnd"/>
      <w:r w:rsidR="00D04D83" w:rsidRPr="000164EA">
        <w:rPr>
          <w:rFonts w:asciiTheme="minorHAnsi" w:hAnsiTheme="minorHAnsi" w:cs="Arial"/>
        </w:rPr>
        <w:t xml:space="preserve">). </w:t>
      </w:r>
    </w:p>
    <w:p w14:paraId="478C0B96" w14:textId="0406B0E1" w:rsidR="008F26AA" w:rsidRPr="0089531D" w:rsidRDefault="008F26AA">
      <w:pPr>
        <w:rPr>
          <w:rFonts w:asciiTheme="minorHAnsi" w:hAnsiTheme="minorHAnsi" w:cs="Arial"/>
        </w:rPr>
      </w:pPr>
    </w:p>
    <w:p w14:paraId="62A561F1" w14:textId="13F02953" w:rsidR="008F26AA" w:rsidRPr="0089531D" w:rsidRDefault="00756495">
      <w:pPr>
        <w:rPr>
          <w:rFonts w:asciiTheme="minorHAnsi" w:hAnsiTheme="minorHAnsi" w:cs="Arial"/>
        </w:rPr>
      </w:pPr>
      <w:r>
        <w:rPr>
          <w:rFonts w:asciiTheme="minorHAnsi" w:hAnsiTheme="minorHAnsi" w:cs="Arial"/>
          <w:noProof/>
        </w:rPr>
        <w:drawing>
          <wp:inline distT="0" distB="0" distL="0" distR="0" wp14:anchorId="7F6E0E2B" wp14:editId="19E27A12">
            <wp:extent cx="6332220" cy="3864610"/>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1-19 at 8.48.51 PM.png"/>
                    <pic:cNvPicPr/>
                  </pic:nvPicPr>
                  <pic:blipFill>
                    <a:blip r:embed="rId31">
                      <a:extLst>
                        <a:ext uri="{28A0092B-C50C-407E-A947-70E740481C1C}">
                          <a14:useLocalDpi xmlns:a14="http://schemas.microsoft.com/office/drawing/2010/main" val="0"/>
                        </a:ext>
                      </a:extLst>
                    </a:blip>
                    <a:stretch>
                      <a:fillRect/>
                    </a:stretch>
                  </pic:blipFill>
                  <pic:spPr>
                    <a:xfrm>
                      <a:off x="0" y="0"/>
                      <a:ext cx="6332220" cy="3864610"/>
                    </a:xfrm>
                    <a:prstGeom prst="rect">
                      <a:avLst/>
                    </a:prstGeom>
                  </pic:spPr>
                </pic:pic>
              </a:graphicData>
            </a:graphic>
          </wp:inline>
        </w:drawing>
      </w:r>
    </w:p>
    <w:p w14:paraId="7DAB3C54" w14:textId="65E15501" w:rsidR="00C66111" w:rsidRPr="0089531D" w:rsidRDefault="00C66111">
      <w:pPr>
        <w:widowControl/>
        <w:rPr>
          <w:rFonts w:asciiTheme="minorHAnsi" w:hAnsiTheme="minorHAnsi" w:cs="Arial"/>
        </w:rPr>
      </w:pPr>
      <w:r w:rsidRPr="0089531D">
        <w:rPr>
          <w:rFonts w:asciiTheme="minorHAnsi" w:hAnsiTheme="minorHAnsi" w:cs="Arial"/>
        </w:rPr>
        <w:br w:type="page"/>
      </w:r>
    </w:p>
    <w:p w14:paraId="2D36644B" w14:textId="51A45F98" w:rsidR="008F26AA" w:rsidRDefault="00D04D83" w:rsidP="000164EA">
      <w:pPr>
        <w:pStyle w:val="ListParagraph"/>
        <w:numPr>
          <w:ilvl w:val="0"/>
          <w:numId w:val="15"/>
        </w:numPr>
        <w:ind w:hanging="540"/>
        <w:rPr>
          <w:rFonts w:asciiTheme="minorHAnsi" w:hAnsiTheme="minorHAnsi" w:cs="Arial"/>
          <w:szCs w:val="24"/>
        </w:rPr>
      </w:pPr>
      <w:r w:rsidRPr="0089531D">
        <w:rPr>
          <w:rFonts w:asciiTheme="minorHAnsi" w:hAnsiTheme="minorHAnsi" w:cs="Arial"/>
          <w:szCs w:val="24"/>
        </w:rPr>
        <w:lastRenderedPageBreak/>
        <w:t>E</w:t>
      </w:r>
      <w:r w:rsidR="00E66B99" w:rsidRPr="0089531D">
        <w:rPr>
          <w:rFonts w:asciiTheme="minorHAnsi" w:hAnsiTheme="minorHAnsi" w:cs="Arial"/>
          <w:szCs w:val="24"/>
        </w:rPr>
        <w:t xml:space="preserve">dit these </w:t>
      </w:r>
      <w:proofErr w:type="spellStart"/>
      <w:r w:rsidRPr="0089531D">
        <w:rPr>
          <w:rFonts w:asciiTheme="minorHAnsi" w:hAnsiTheme="minorHAnsi" w:cs="Arial"/>
          <w:szCs w:val="24"/>
        </w:rPr>
        <w:t>unknown_query</w:t>
      </w:r>
      <w:proofErr w:type="spellEnd"/>
      <w:r w:rsidRPr="0089531D">
        <w:rPr>
          <w:rFonts w:asciiTheme="minorHAnsi" w:hAnsiTheme="minorHAnsi" w:cs="Arial"/>
          <w:szCs w:val="24"/>
        </w:rPr>
        <w:t xml:space="preserve"> entries in the </w:t>
      </w:r>
      <w:r w:rsidR="00E66B99" w:rsidRPr="0089531D">
        <w:rPr>
          <w:rFonts w:asciiTheme="minorHAnsi" w:hAnsiTheme="minorHAnsi" w:cs="Arial"/>
          <w:szCs w:val="24"/>
        </w:rPr>
        <w:t xml:space="preserve">species </w:t>
      </w:r>
      <w:r w:rsidRPr="0089531D">
        <w:rPr>
          <w:rFonts w:asciiTheme="minorHAnsi" w:hAnsiTheme="minorHAnsi" w:cs="Arial"/>
          <w:szCs w:val="24"/>
        </w:rPr>
        <w:t xml:space="preserve">column to </w:t>
      </w:r>
      <w:r w:rsidR="00E66B99" w:rsidRPr="0089531D">
        <w:rPr>
          <w:rFonts w:asciiTheme="minorHAnsi" w:hAnsiTheme="minorHAnsi" w:cs="Arial"/>
          <w:szCs w:val="24"/>
        </w:rPr>
        <w:t xml:space="preserve">match </w:t>
      </w:r>
      <w:r w:rsidRPr="0089531D">
        <w:rPr>
          <w:rFonts w:asciiTheme="minorHAnsi" w:hAnsiTheme="minorHAnsi" w:cs="Arial"/>
          <w:szCs w:val="24"/>
        </w:rPr>
        <w:t xml:space="preserve">what was shown </w:t>
      </w:r>
      <w:r w:rsidR="00E66B99" w:rsidRPr="0089531D">
        <w:rPr>
          <w:rFonts w:asciiTheme="minorHAnsi" w:hAnsiTheme="minorHAnsi" w:cs="Arial"/>
          <w:szCs w:val="24"/>
        </w:rPr>
        <w:t>in the placement</w:t>
      </w:r>
      <w:r w:rsidRPr="0089531D">
        <w:rPr>
          <w:rFonts w:asciiTheme="minorHAnsi" w:hAnsiTheme="minorHAnsi" w:cs="Arial"/>
          <w:szCs w:val="24"/>
        </w:rPr>
        <w:t xml:space="preserve"> tree</w:t>
      </w:r>
      <w:r w:rsidR="00E66B99" w:rsidRPr="0089531D">
        <w:rPr>
          <w:rFonts w:asciiTheme="minorHAnsi" w:hAnsiTheme="minorHAnsi" w:cs="Arial"/>
          <w:szCs w:val="24"/>
        </w:rPr>
        <w:t>,</w:t>
      </w:r>
      <w:r w:rsidRPr="0089531D">
        <w:rPr>
          <w:rFonts w:asciiTheme="minorHAnsi" w:hAnsiTheme="minorHAnsi" w:cs="Arial"/>
          <w:szCs w:val="24"/>
        </w:rPr>
        <w:t xml:space="preserve"> which was </w:t>
      </w:r>
      <w:proofErr w:type="spellStart"/>
      <w:r w:rsidRPr="0089531D">
        <w:rPr>
          <w:rFonts w:asciiTheme="minorHAnsi" w:hAnsiTheme="minorHAnsi" w:cs="Arial"/>
          <w:szCs w:val="24"/>
        </w:rPr>
        <w:t>Ramularia_collo-cygni</w:t>
      </w:r>
      <w:proofErr w:type="spellEnd"/>
      <w:r w:rsidRPr="0089531D">
        <w:rPr>
          <w:rFonts w:asciiTheme="minorHAnsi" w:hAnsiTheme="minorHAnsi" w:cs="Arial"/>
          <w:szCs w:val="24"/>
        </w:rPr>
        <w:t xml:space="preserve">.  </w:t>
      </w:r>
      <w:r w:rsidR="0073487C">
        <w:rPr>
          <w:rFonts w:asciiTheme="minorHAnsi" w:hAnsiTheme="minorHAnsi" w:cs="Arial"/>
          <w:szCs w:val="24"/>
        </w:rPr>
        <w:t>If the unknown</w:t>
      </w:r>
      <w:r w:rsidR="00E33164">
        <w:rPr>
          <w:rFonts w:asciiTheme="minorHAnsi" w:hAnsiTheme="minorHAnsi" w:cs="Arial"/>
          <w:szCs w:val="24"/>
        </w:rPr>
        <w:t xml:space="preserve"> sequences were </w:t>
      </w:r>
      <w:r w:rsidR="0073487C">
        <w:rPr>
          <w:rFonts w:asciiTheme="minorHAnsi" w:hAnsiTheme="minorHAnsi" w:cs="Arial"/>
          <w:szCs w:val="24"/>
        </w:rPr>
        <w:t xml:space="preserve">not placed </w:t>
      </w:r>
      <w:r w:rsidR="00CB2AA5">
        <w:rPr>
          <w:rFonts w:asciiTheme="minorHAnsi" w:hAnsiTheme="minorHAnsi" w:cs="Arial"/>
          <w:szCs w:val="24"/>
        </w:rPr>
        <w:t xml:space="preserve">with high confidence (i.e. </w:t>
      </w:r>
      <w:r w:rsidR="00753A3E" w:rsidRPr="00753A3E">
        <w:rPr>
          <w:rFonts w:asciiTheme="minorHAnsi" w:hAnsiTheme="minorHAnsi" w:cs="Arial"/>
          <w:szCs w:val="24"/>
        </w:rPr>
        <w:t>cumulative likelihood weights &gt; 0.96</w:t>
      </w:r>
      <w:r w:rsidR="00753A3E">
        <w:rPr>
          <w:rFonts w:asciiTheme="minorHAnsi" w:hAnsiTheme="minorHAnsi" w:cs="Arial"/>
          <w:szCs w:val="24"/>
        </w:rPr>
        <w:t>),</w:t>
      </w:r>
      <w:r w:rsidR="0073487C">
        <w:rPr>
          <w:rFonts w:asciiTheme="minorHAnsi" w:hAnsiTheme="minorHAnsi" w:cs="Arial"/>
          <w:szCs w:val="24"/>
        </w:rPr>
        <w:t xml:space="preserve"> then </w:t>
      </w:r>
      <w:r w:rsidR="002E331D">
        <w:rPr>
          <w:rFonts w:asciiTheme="minorHAnsi" w:hAnsiTheme="minorHAnsi" w:cs="Arial"/>
          <w:szCs w:val="24"/>
        </w:rPr>
        <w:t xml:space="preserve">the user </w:t>
      </w:r>
      <w:r w:rsidR="0073487C">
        <w:rPr>
          <w:rFonts w:asciiTheme="minorHAnsi" w:hAnsiTheme="minorHAnsi" w:cs="Arial"/>
          <w:szCs w:val="24"/>
        </w:rPr>
        <w:t xml:space="preserve">might want to assign them to a higher taxonomic scale (e.g. </w:t>
      </w:r>
      <w:r w:rsidR="00B34FF2">
        <w:rPr>
          <w:rFonts w:asciiTheme="minorHAnsi" w:hAnsiTheme="minorHAnsi" w:cs="Arial"/>
          <w:szCs w:val="24"/>
        </w:rPr>
        <w:t>g</w:t>
      </w:r>
      <w:r w:rsidR="0073487C">
        <w:rPr>
          <w:rFonts w:asciiTheme="minorHAnsi" w:hAnsiTheme="minorHAnsi" w:cs="Arial"/>
          <w:szCs w:val="24"/>
        </w:rPr>
        <w:t xml:space="preserve">enus) where there is more placement confidence. </w:t>
      </w:r>
      <w:r w:rsidR="00ED39EB">
        <w:rPr>
          <w:rFonts w:asciiTheme="minorHAnsi" w:hAnsiTheme="minorHAnsi" w:cs="Arial"/>
          <w:szCs w:val="24"/>
        </w:rPr>
        <w:t xml:space="preserve">This file can be </w:t>
      </w:r>
      <w:r w:rsidR="00C322A0">
        <w:rPr>
          <w:rFonts w:asciiTheme="minorHAnsi" w:hAnsiTheme="minorHAnsi" w:cs="Arial"/>
          <w:szCs w:val="24"/>
        </w:rPr>
        <w:t>saved using</w:t>
      </w:r>
      <w:r w:rsidR="00ED39EB">
        <w:rPr>
          <w:rFonts w:asciiTheme="minorHAnsi" w:hAnsiTheme="minorHAnsi" w:cs="Arial"/>
          <w:szCs w:val="24"/>
        </w:rPr>
        <w:t xml:space="preserve"> the same name or </w:t>
      </w:r>
      <w:r w:rsidR="00C322A0">
        <w:rPr>
          <w:rFonts w:asciiTheme="minorHAnsi" w:hAnsiTheme="minorHAnsi" w:cs="Arial"/>
          <w:szCs w:val="24"/>
        </w:rPr>
        <w:t xml:space="preserve">it </w:t>
      </w:r>
      <w:r w:rsidR="00ED39EB">
        <w:rPr>
          <w:rFonts w:asciiTheme="minorHAnsi" w:hAnsiTheme="minorHAnsi" w:cs="Arial"/>
          <w:szCs w:val="24"/>
        </w:rPr>
        <w:t>can be renamed</w:t>
      </w:r>
      <w:r w:rsidR="00C322A0">
        <w:rPr>
          <w:rFonts w:asciiTheme="minorHAnsi" w:hAnsiTheme="minorHAnsi" w:cs="Arial"/>
          <w:szCs w:val="24"/>
        </w:rPr>
        <w:t>,</w:t>
      </w:r>
      <w:r w:rsidR="00ED39EB">
        <w:rPr>
          <w:rFonts w:asciiTheme="minorHAnsi" w:hAnsiTheme="minorHAnsi" w:cs="Arial"/>
          <w:szCs w:val="24"/>
        </w:rPr>
        <w:t xml:space="preserve"> if desired. The change</w:t>
      </w:r>
      <w:r w:rsidR="00C322A0">
        <w:rPr>
          <w:rFonts w:asciiTheme="minorHAnsi" w:hAnsiTheme="minorHAnsi" w:cs="Arial"/>
          <w:szCs w:val="24"/>
        </w:rPr>
        <w:t>s</w:t>
      </w:r>
      <w:r w:rsidR="00ED39EB">
        <w:rPr>
          <w:rFonts w:asciiTheme="minorHAnsi" w:hAnsiTheme="minorHAnsi" w:cs="Arial"/>
          <w:szCs w:val="24"/>
        </w:rPr>
        <w:t xml:space="preserve"> will only be </w:t>
      </w:r>
      <w:r w:rsidR="00C322A0">
        <w:rPr>
          <w:rFonts w:asciiTheme="minorHAnsi" w:hAnsiTheme="minorHAnsi" w:cs="Arial"/>
          <w:szCs w:val="24"/>
        </w:rPr>
        <w:t>saved</w:t>
      </w:r>
      <w:r w:rsidR="00ED39EB">
        <w:rPr>
          <w:rFonts w:asciiTheme="minorHAnsi" w:hAnsiTheme="minorHAnsi" w:cs="Arial"/>
          <w:szCs w:val="24"/>
        </w:rPr>
        <w:t xml:space="preserve"> on the user’s local computer.</w:t>
      </w:r>
    </w:p>
    <w:p w14:paraId="29F4185F" w14:textId="77777777" w:rsidR="00A87358" w:rsidRPr="0089531D" w:rsidRDefault="00A87358" w:rsidP="00D81684">
      <w:pPr>
        <w:pStyle w:val="ListParagraph"/>
        <w:ind w:left="540"/>
        <w:rPr>
          <w:rFonts w:asciiTheme="minorHAnsi" w:hAnsiTheme="minorHAnsi" w:cs="Arial"/>
          <w:szCs w:val="24"/>
        </w:rPr>
      </w:pPr>
    </w:p>
    <w:p w14:paraId="1AB25BCD" w14:textId="179A1371" w:rsidR="008F26AA" w:rsidRPr="0089531D" w:rsidRDefault="00A87358">
      <w:pPr>
        <w:rPr>
          <w:rFonts w:asciiTheme="minorHAnsi" w:hAnsiTheme="minorHAnsi" w:cs="Arial"/>
        </w:rPr>
      </w:pPr>
      <w:r>
        <w:rPr>
          <w:rFonts w:asciiTheme="minorHAnsi" w:hAnsiTheme="minorHAnsi" w:cs="Arial"/>
          <w:noProof/>
        </w:rPr>
        <w:drawing>
          <wp:inline distT="0" distB="0" distL="0" distR="0" wp14:anchorId="0CE882A3" wp14:editId="2071BCD0">
            <wp:extent cx="6332220" cy="3855720"/>
            <wp:effectExtent l="0" t="0" r="508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1-19 at 8.51.57 PM.png"/>
                    <pic:cNvPicPr/>
                  </pic:nvPicPr>
                  <pic:blipFill>
                    <a:blip r:embed="rId32">
                      <a:extLst>
                        <a:ext uri="{28A0092B-C50C-407E-A947-70E740481C1C}">
                          <a14:useLocalDpi xmlns:a14="http://schemas.microsoft.com/office/drawing/2010/main" val="0"/>
                        </a:ext>
                      </a:extLst>
                    </a:blip>
                    <a:stretch>
                      <a:fillRect/>
                    </a:stretch>
                  </pic:blipFill>
                  <pic:spPr>
                    <a:xfrm>
                      <a:off x="0" y="0"/>
                      <a:ext cx="6332220" cy="3855720"/>
                    </a:xfrm>
                    <a:prstGeom prst="rect">
                      <a:avLst/>
                    </a:prstGeom>
                  </pic:spPr>
                </pic:pic>
              </a:graphicData>
            </a:graphic>
          </wp:inline>
        </w:drawing>
      </w:r>
    </w:p>
    <w:p w14:paraId="4778970C" w14:textId="49428B55" w:rsidR="00FB357A" w:rsidRPr="0089531D" w:rsidRDefault="00C66111">
      <w:pPr>
        <w:widowControl/>
        <w:rPr>
          <w:rFonts w:asciiTheme="minorHAnsi" w:hAnsiTheme="minorHAnsi" w:cs="Arial"/>
        </w:rPr>
      </w:pPr>
      <w:r w:rsidRPr="0089531D">
        <w:rPr>
          <w:rFonts w:asciiTheme="minorHAnsi" w:hAnsiTheme="minorHAnsi" w:cs="Arial"/>
        </w:rPr>
        <w:br w:type="page"/>
      </w:r>
    </w:p>
    <w:p w14:paraId="78477D73" w14:textId="21CAEAFE" w:rsidR="00FB357A" w:rsidRPr="0089531D" w:rsidRDefault="00FB357A"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Go back to the Update Attributes page where the current </w:t>
      </w:r>
      <w:r w:rsidR="009E76BD">
        <w:rPr>
          <w:rFonts w:asciiTheme="minorHAnsi" w:hAnsiTheme="minorHAnsi" w:cs="Arial"/>
          <w:szCs w:val="24"/>
        </w:rPr>
        <w:t>specimen metadata</w:t>
      </w:r>
      <w:r w:rsidR="009E76BD" w:rsidRPr="0089531D">
        <w:rPr>
          <w:rFonts w:asciiTheme="minorHAnsi" w:hAnsiTheme="minorHAnsi" w:cs="Arial"/>
          <w:szCs w:val="24"/>
        </w:rPr>
        <w:t xml:space="preserve"> </w:t>
      </w:r>
      <w:r w:rsidRPr="0089531D">
        <w:rPr>
          <w:rFonts w:asciiTheme="minorHAnsi" w:hAnsiTheme="minorHAnsi" w:cs="Arial"/>
          <w:szCs w:val="24"/>
        </w:rPr>
        <w:t xml:space="preserve">was downloaded from and </w:t>
      </w:r>
      <w:r w:rsidRPr="0089531D">
        <w:rPr>
          <w:rFonts w:asciiTheme="minorHAnsi" w:hAnsiTheme="minorHAnsi" w:cs="Arial"/>
          <w:b/>
          <w:szCs w:val="24"/>
        </w:rPr>
        <w:t>upload</w:t>
      </w:r>
      <w:r w:rsidRPr="0089531D">
        <w:rPr>
          <w:rFonts w:asciiTheme="minorHAnsi" w:hAnsiTheme="minorHAnsi" w:cs="Arial"/>
          <w:szCs w:val="24"/>
        </w:rPr>
        <w:t xml:space="preserve"> the </w:t>
      </w:r>
      <w:r w:rsidRPr="00C46898">
        <w:rPr>
          <w:rFonts w:asciiTheme="minorHAnsi" w:hAnsiTheme="minorHAnsi" w:cs="Arial"/>
          <w:szCs w:val="24"/>
          <w:u w:val="single"/>
        </w:rPr>
        <w:t>edited</w:t>
      </w:r>
      <w:r w:rsidRPr="0089531D">
        <w:rPr>
          <w:rFonts w:asciiTheme="minorHAnsi" w:hAnsiTheme="minorHAnsi" w:cs="Arial"/>
          <w:szCs w:val="24"/>
        </w:rPr>
        <w:t xml:space="preserve"> </w:t>
      </w:r>
      <w:r w:rsidR="009E76BD">
        <w:rPr>
          <w:rFonts w:asciiTheme="minorHAnsi" w:hAnsiTheme="minorHAnsi" w:cs="Arial"/>
          <w:szCs w:val="24"/>
        </w:rPr>
        <w:t>specimen metadata</w:t>
      </w:r>
      <w:r w:rsidRPr="0089531D">
        <w:rPr>
          <w:rFonts w:asciiTheme="minorHAnsi" w:hAnsiTheme="minorHAnsi" w:cs="Arial"/>
          <w:szCs w:val="24"/>
        </w:rPr>
        <w:t xml:space="preserve">. The edited file could also be copied and pasted into the field, if desired. Click </w:t>
      </w:r>
      <w:r w:rsidRPr="0089531D">
        <w:rPr>
          <w:rFonts w:asciiTheme="minorHAnsi" w:hAnsiTheme="minorHAnsi" w:cs="Arial"/>
          <w:b/>
          <w:szCs w:val="24"/>
        </w:rPr>
        <w:t>Submit</w:t>
      </w:r>
      <w:r w:rsidRPr="0089531D">
        <w:rPr>
          <w:rFonts w:asciiTheme="minorHAnsi" w:hAnsiTheme="minorHAnsi" w:cs="Arial"/>
          <w:szCs w:val="24"/>
        </w:rPr>
        <w:t>.</w:t>
      </w:r>
    </w:p>
    <w:p w14:paraId="69A499AA" w14:textId="77777777" w:rsidR="00FB357A" w:rsidRPr="0089531D" w:rsidRDefault="00FB357A">
      <w:pPr>
        <w:widowControl/>
        <w:rPr>
          <w:rFonts w:asciiTheme="minorHAnsi" w:hAnsiTheme="minorHAnsi" w:cs="Arial"/>
        </w:rPr>
      </w:pPr>
    </w:p>
    <w:p w14:paraId="6AA7F662" w14:textId="530A7AA2" w:rsidR="00FB357A" w:rsidRPr="0089531D" w:rsidRDefault="00A87358">
      <w:pPr>
        <w:widowControl/>
        <w:rPr>
          <w:rFonts w:asciiTheme="minorHAnsi" w:hAnsiTheme="minorHAnsi" w:cs="Arial"/>
        </w:rPr>
      </w:pPr>
      <w:r>
        <w:rPr>
          <w:rFonts w:asciiTheme="minorHAnsi" w:hAnsiTheme="minorHAnsi" w:cs="Arial"/>
          <w:noProof/>
        </w:rPr>
        <w:drawing>
          <wp:inline distT="0" distB="0" distL="0" distR="0" wp14:anchorId="540F89B1" wp14:editId="46653AD9">
            <wp:extent cx="6332220" cy="2579370"/>
            <wp:effectExtent l="0" t="0" r="508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1-19 at 8.53.33 PM.png"/>
                    <pic:cNvPicPr/>
                  </pic:nvPicPr>
                  <pic:blipFill>
                    <a:blip r:embed="rId33">
                      <a:extLst>
                        <a:ext uri="{28A0092B-C50C-407E-A947-70E740481C1C}">
                          <a14:useLocalDpi xmlns:a14="http://schemas.microsoft.com/office/drawing/2010/main" val="0"/>
                        </a:ext>
                      </a:extLst>
                    </a:blip>
                    <a:stretch>
                      <a:fillRect/>
                    </a:stretch>
                  </pic:blipFill>
                  <pic:spPr>
                    <a:xfrm>
                      <a:off x="0" y="0"/>
                      <a:ext cx="6332220" cy="2579370"/>
                    </a:xfrm>
                    <a:prstGeom prst="rect">
                      <a:avLst/>
                    </a:prstGeom>
                  </pic:spPr>
                </pic:pic>
              </a:graphicData>
            </a:graphic>
          </wp:inline>
        </w:drawing>
      </w:r>
    </w:p>
    <w:p w14:paraId="48A3EF75" w14:textId="77777777" w:rsidR="00666670" w:rsidRPr="0089531D" w:rsidRDefault="00FB357A">
      <w:pPr>
        <w:widowControl/>
        <w:rPr>
          <w:rFonts w:asciiTheme="minorHAnsi" w:hAnsiTheme="minorHAnsi" w:cs="Arial"/>
        </w:rPr>
      </w:pPr>
      <w:r w:rsidRPr="0089531D">
        <w:rPr>
          <w:rFonts w:asciiTheme="minorHAnsi" w:hAnsiTheme="minorHAnsi" w:cs="Arial"/>
        </w:rPr>
        <w:br w:type="page"/>
      </w:r>
    </w:p>
    <w:p w14:paraId="54263DE2" w14:textId="77777777" w:rsidR="00666670" w:rsidRPr="0089531D" w:rsidRDefault="00A50E56"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 </w:t>
      </w:r>
      <w:r w:rsidR="00666670" w:rsidRPr="0089531D">
        <w:rPr>
          <w:rFonts w:asciiTheme="minorHAnsi" w:hAnsiTheme="minorHAnsi" w:cs="Arial"/>
          <w:szCs w:val="24"/>
        </w:rPr>
        <w:t>Once the run is complete</w:t>
      </w:r>
      <w:r w:rsidRPr="0089531D">
        <w:rPr>
          <w:rFonts w:asciiTheme="minorHAnsi" w:hAnsiTheme="minorHAnsi" w:cs="Arial"/>
          <w:szCs w:val="24"/>
        </w:rPr>
        <w:t xml:space="preserve">, click </w:t>
      </w:r>
      <w:r w:rsidRPr="0089531D">
        <w:rPr>
          <w:rFonts w:asciiTheme="minorHAnsi" w:hAnsiTheme="minorHAnsi" w:cs="Arial"/>
          <w:b/>
          <w:szCs w:val="24"/>
        </w:rPr>
        <w:t>View tree</w:t>
      </w:r>
      <w:r w:rsidRPr="0089531D">
        <w:rPr>
          <w:rFonts w:asciiTheme="minorHAnsi" w:hAnsiTheme="minorHAnsi" w:cs="Arial"/>
          <w:szCs w:val="24"/>
        </w:rPr>
        <w:t>.</w:t>
      </w:r>
    </w:p>
    <w:p w14:paraId="5A20F3E5" w14:textId="3FD37226" w:rsidR="00A50E56" w:rsidRPr="0089531D" w:rsidRDefault="00A50E56" w:rsidP="00A50E56">
      <w:pPr>
        <w:widowControl/>
        <w:rPr>
          <w:rFonts w:asciiTheme="minorHAnsi" w:hAnsiTheme="minorHAnsi" w:cs="Arial"/>
        </w:rPr>
      </w:pPr>
    </w:p>
    <w:p w14:paraId="3D398E81" w14:textId="3495E969" w:rsidR="00666670" w:rsidRPr="0089531D" w:rsidRDefault="00A87358">
      <w:pPr>
        <w:widowControl/>
        <w:rPr>
          <w:rFonts w:asciiTheme="minorHAnsi" w:hAnsiTheme="minorHAnsi" w:cs="Arial"/>
        </w:rPr>
      </w:pPr>
      <w:r>
        <w:rPr>
          <w:rFonts w:asciiTheme="minorHAnsi" w:hAnsiTheme="minorHAnsi" w:cs="Arial"/>
          <w:noProof/>
        </w:rPr>
        <w:drawing>
          <wp:inline distT="0" distB="0" distL="0" distR="0" wp14:anchorId="76283177" wp14:editId="348F7505">
            <wp:extent cx="6332220" cy="3369310"/>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1-19 at 8.54.13 PM.png"/>
                    <pic:cNvPicPr/>
                  </pic:nvPicPr>
                  <pic:blipFill>
                    <a:blip r:embed="rId34">
                      <a:extLst>
                        <a:ext uri="{28A0092B-C50C-407E-A947-70E740481C1C}">
                          <a14:useLocalDpi xmlns:a14="http://schemas.microsoft.com/office/drawing/2010/main" val="0"/>
                        </a:ext>
                      </a:extLst>
                    </a:blip>
                    <a:stretch>
                      <a:fillRect/>
                    </a:stretch>
                  </pic:blipFill>
                  <pic:spPr>
                    <a:xfrm>
                      <a:off x="0" y="0"/>
                      <a:ext cx="6332220" cy="3369310"/>
                    </a:xfrm>
                    <a:prstGeom prst="rect">
                      <a:avLst/>
                    </a:prstGeom>
                  </pic:spPr>
                </pic:pic>
              </a:graphicData>
            </a:graphic>
          </wp:inline>
        </w:drawing>
      </w:r>
    </w:p>
    <w:p w14:paraId="641CBD6F" w14:textId="4D56DD86" w:rsidR="008F26AA" w:rsidRPr="0089531D" w:rsidRDefault="005B72A3"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br w:type="page"/>
      </w:r>
      <w:r w:rsidR="00E66B99" w:rsidRPr="0089531D">
        <w:rPr>
          <w:rFonts w:asciiTheme="minorHAnsi" w:hAnsiTheme="minorHAnsi" w:cs="Arial"/>
          <w:szCs w:val="24"/>
        </w:rPr>
        <w:lastRenderedPageBreak/>
        <w:t>A new tree is created with the edited values.</w:t>
      </w:r>
      <w:r w:rsidR="00C40AF0" w:rsidRPr="0089531D">
        <w:rPr>
          <w:rFonts w:asciiTheme="minorHAnsi" w:hAnsiTheme="minorHAnsi" w:cs="Arial"/>
          <w:szCs w:val="24"/>
        </w:rPr>
        <w:t xml:space="preserve"> All of the unknowns are now labeled as </w:t>
      </w:r>
      <w:proofErr w:type="spellStart"/>
      <w:r w:rsidR="00C40AF0" w:rsidRPr="0089531D">
        <w:rPr>
          <w:rFonts w:asciiTheme="minorHAnsi" w:hAnsiTheme="minorHAnsi" w:cs="Arial"/>
          <w:szCs w:val="24"/>
        </w:rPr>
        <w:t>Ramularia_collo-cygni</w:t>
      </w:r>
      <w:proofErr w:type="spellEnd"/>
      <w:r w:rsidR="00C40AF0" w:rsidRPr="0089531D">
        <w:rPr>
          <w:rFonts w:asciiTheme="minorHAnsi" w:hAnsiTheme="minorHAnsi" w:cs="Arial"/>
          <w:szCs w:val="24"/>
        </w:rPr>
        <w:t xml:space="preserve"> and </w:t>
      </w:r>
      <w:r w:rsidR="00522BDC" w:rsidRPr="0089531D">
        <w:rPr>
          <w:rFonts w:asciiTheme="minorHAnsi" w:hAnsiTheme="minorHAnsi" w:cs="Arial"/>
          <w:szCs w:val="24"/>
        </w:rPr>
        <w:t xml:space="preserve">the leaves are </w:t>
      </w:r>
      <w:r w:rsidR="00C40AF0" w:rsidRPr="0089531D">
        <w:rPr>
          <w:rFonts w:asciiTheme="minorHAnsi" w:hAnsiTheme="minorHAnsi" w:cs="Arial"/>
          <w:szCs w:val="24"/>
        </w:rPr>
        <w:t xml:space="preserve">colored accordingly. </w:t>
      </w:r>
    </w:p>
    <w:p w14:paraId="3D9C2B9C" w14:textId="77777777" w:rsidR="008F26AA" w:rsidRPr="0089531D" w:rsidRDefault="002630B4">
      <w:pPr>
        <w:rPr>
          <w:rFonts w:asciiTheme="minorHAnsi" w:hAnsiTheme="minorHAnsi" w:cs="Arial"/>
        </w:rPr>
      </w:pPr>
      <w:r w:rsidRPr="0089531D">
        <w:rPr>
          <w:rFonts w:asciiTheme="minorHAnsi" w:hAnsiTheme="minorHAnsi" w:cs="Arial"/>
          <w:noProof/>
          <w:lang w:eastAsia="en-US" w:bidi="ar-SA"/>
        </w:rPr>
        <w:drawing>
          <wp:anchor distT="0" distB="0" distL="114300" distR="114300" simplePos="0" relativeHeight="251640832" behindDoc="0" locked="0" layoutInCell="1" allowOverlap="1" wp14:anchorId="6A7133AC" wp14:editId="7E8900A7">
            <wp:simplePos x="0" y="0"/>
            <wp:positionH relativeFrom="column">
              <wp:posOffset>175475</wp:posOffset>
            </wp:positionH>
            <wp:positionV relativeFrom="paragraph">
              <wp:posOffset>260350</wp:posOffset>
            </wp:positionV>
            <wp:extent cx="6332220" cy="4323080"/>
            <wp:effectExtent l="0" t="0" r="5080" b="0"/>
            <wp:wrapThrough wrapText="bothSides">
              <wp:wrapPolygon edited="0">
                <wp:start x="0" y="0"/>
                <wp:lineTo x="0" y="21511"/>
                <wp:lineTo x="21574" y="21511"/>
                <wp:lineTo x="21574" y="0"/>
                <wp:lineTo x="0" y="0"/>
              </wp:wrapPolygon>
            </wp:wrapThrough>
            <wp:docPr id="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bwMode="auto">
                    <a:xfrm>
                      <a:off x="0" y="0"/>
                      <a:ext cx="6332220" cy="4323080"/>
                    </a:xfrm>
                    <a:prstGeom prst="rect">
                      <a:avLst/>
                    </a:prstGeom>
                  </pic:spPr>
                </pic:pic>
              </a:graphicData>
            </a:graphic>
            <wp14:sizeRelV relativeFrom="margin">
              <wp14:pctHeight>0</wp14:pctHeight>
            </wp14:sizeRelV>
          </wp:anchor>
        </w:drawing>
      </w:r>
    </w:p>
    <w:p w14:paraId="2B41C2CF" w14:textId="77777777" w:rsidR="008F26AA" w:rsidRPr="0089531D" w:rsidRDefault="008F26AA">
      <w:pPr>
        <w:rPr>
          <w:rFonts w:asciiTheme="minorHAnsi" w:hAnsiTheme="minorHAnsi" w:cs="Arial"/>
        </w:rPr>
      </w:pPr>
    </w:p>
    <w:p w14:paraId="677EE2DC" w14:textId="275F310F" w:rsidR="00F67CE1" w:rsidRDefault="00C66111" w:rsidP="000164EA">
      <w:pPr>
        <w:pStyle w:val="ListParagraph"/>
        <w:widowControl/>
        <w:numPr>
          <w:ilvl w:val="0"/>
          <w:numId w:val="15"/>
        </w:numPr>
        <w:ind w:hanging="540"/>
        <w:rPr>
          <w:rFonts w:asciiTheme="minorHAnsi" w:hAnsiTheme="minorHAnsi" w:cs="Arial"/>
        </w:rPr>
      </w:pPr>
      <w:r w:rsidRPr="00F67CE1">
        <w:rPr>
          <w:rFonts w:asciiTheme="minorHAnsi" w:hAnsiTheme="minorHAnsi" w:cs="Arial"/>
          <w:szCs w:val="24"/>
        </w:rPr>
        <w:br w:type="page"/>
      </w:r>
      <w:r w:rsidR="000B7BDE" w:rsidRPr="00F67CE1">
        <w:rPr>
          <w:rFonts w:asciiTheme="minorHAnsi" w:hAnsiTheme="minorHAnsi" w:cs="Arial"/>
          <w:szCs w:val="24"/>
        </w:rPr>
        <w:lastRenderedPageBreak/>
        <w:t>Go</w:t>
      </w:r>
      <w:r w:rsidR="008B763D" w:rsidRPr="00F67CE1">
        <w:rPr>
          <w:rFonts w:asciiTheme="minorHAnsi" w:hAnsiTheme="minorHAnsi" w:cs="Arial"/>
          <w:szCs w:val="24"/>
        </w:rPr>
        <w:t xml:space="preserve"> back to the results </w:t>
      </w:r>
      <w:r w:rsidR="00380F93" w:rsidRPr="00F67CE1">
        <w:rPr>
          <w:rFonts w:asciiTheme="minorHAnsi" w:hAnsiTheme="minorHAnsi" w:cs="Arial"/>
          <w:szCs w:val="24"/>
        </w:rPr>
        <w:t>page on step 2</w:t>
      </w:r>
      <w:r w:rsidR="00D81684">
        <w:rPr>
          <w:rFonts w:asciiTheme="minorHAnsi" w:hAnsiTheme="minorHAnsi" w:cs="Arial"/>
          <w:szCs w:val="24"/>
        </w:rPr>
        <w:t>0</w:t>
      </w:r>
      <w:r w:rsidR="00380F93" w:rsidRPr="00F67CE1">
        <w:rPr>
          <w:rFonts w:asciiTheme="minorHAnsi" w:hAnsiTheme="minorHAnsi" w:cs="Arial"/>
          <w:szCs w:val="24"/>
        </w:rPr>
        <w:t xml:space="preserve"> and</w:t>
      </w:r>
      <w:r w:rsidR="008B763D" w:rsidRPr="00F67CE1">
        <w:rPr>
          <w:rFonts w:asciiTheme="minorHAnsi" w:hAnsiTheme="minorHAnsi" w:cs="Arial"/>
          <w:szCs w:val="24"/>
        </w:rPr>
        <w:t xml:space="preserve"> </w:t>
      </w:r>
      <w:r w:rsidR="004B392B" w:rsidRPr="00F67CE1">
        <w:rPr>
          <w:rFonts w:asciiTheme="minorHAnsi" w:hAnsiTheme="minorHAnsi" w:cs="Arial"/>
          <w:szCs w:val="24"/>
        </w:rPr>
        <w:t xml:space="preserve">download </w:t>
      </w:r>
      <w:r w:rsidR="008B763D" w:rsidRPr="00F67CE1">
        <w:rPr>
          <w:rFonts w:asciiTheme="minorHAnsi" w:hAnsiTheme="minorHAnsi" w:cs="Arial"/>
          <w:szCs w:val="24"/>
        </w:rPr>
        <w:t xml:space="preserve">the </w:t>
      </w:r>
      <w:r w:rsidR="001E2FDA">
        <w:rPr>
          <w:rFonts w:asciiTheme="minorHAnsi" w:hAnsiTheme="minorHAnsi" w:cs="Arial"/>
          <w:szCs w:val="24"/>
        </w:rPr>
        <w:t>MEP</w:t>
      </w:r>
      <w:r w:rsidR="008B763D" w:rsidRPr="00F67CE1">
        <w:rPr>
          <w:rFonts w:asciiTheme="minorHAnsi" w:hAnsiTheme="minorHAnsi" w:cs="Arial"/>
          <w:szCs w:val="24"/>
        </w:rPr>
        <w:t xml:space="preserve"> file</w:t>
      </w:r>
      <w:r w:rsidR="004B392B" w:rsidRPr="00F67CE1">
        <w:rPr>
          <w:rFonts w:asciiTheme="minorHAnsi" w:hAnsiTheme="minorHAnsi" w:cs="Arial"/>
          <w:szCs w:val="24"/>
        </w:rPr>
        <w:t>.</w:t>
      </w:r>
      <w:r w:rsidR="008B763D" w:rsidRPr="00F67CE1">
        <w:rPr>
          <w:rFonts w:asciiTheme="minorHAnsi" w:hAnsiTheme="minorHAnsi" w:cs="Arial"/>
          <w:szCs w:val="24"/>
        </w:rPr>
        <w:t xml:space="preserve"> </w:t>
      </w:r>
    </w:p>
    <w:p w14:paraId="03589785" w14:textId="71B30709" w:rsidR="00732FA3" w:rsidRDefault="00732FA3" w:rsidP="000164EA">
      <w:pPr>
        <w:widowControl/>
        <w:ind w:left="540"/>
        <w:rPr>
          <w:rFonts w:asciiTheme="minorHAnsi" w:hAnsiTheme="minorHAnsi" w:cs="Arial"/>
        </w:rPr>
      </w:pPr>
      <w:r>
        <w:rPr>
          <w:rFonts w:asciiTheme="minorHAnsi" w:hAnsiTheme="minorHAnsi" w:cs="Arial"/>
        </w:rPr>
        <w:t xml:space="preserve">The new file is named </w:t>
      </w:r>
      <w:r w:rsidR="00A87358" w:rsidRPr="00A87358">
        <w:rPr>
          <w:rFonts w:asciiTheme="minorHAnsi" w:hAnsiTheme="minorHAnsi" w:cs="Arial"/>
        </w:rPr>
        <w:t>FIXSVRFY_edit.mep.gz</w:t>
      </w:r>
      <w:r>
        <w:rPr>
          <w:rFonts w:asciiTheme="minorHAnsi" w:hAnsiTheme="minorHAnsi" w:cs="Arial"/>
        </w:rPr>
        <w:t xml:space="preserve">. This file contains the updated </w:t>
      </w:r>
      <w:r w:rsidR="003B6C9D">
        <w:rPr>
          <w:rFonts w:asciiTheme="minorHAnsi" w:hAnsiTheme="minorHAnsi" w:cs="Arial"/>
        </w:rPr>
        <w:t xml:space="preserve">phylogenetic tree and </w:t>
      </w:r>
      <w:r>
        <w:rPr>
          <w:rFonts w:asciiTheme="minorHAnsi" w:hAnsiTheme="minorHAnsi" w:cs="Arial"/>
        </w:rPr>
        <w:t xml:space="preserve">specimen metadata that will be used to upload </w:t>
      </w:r>
      <w:r w:rsidR="00C322A0">
        <w:rPr>
          <w:rFonts w:asciiTheme="minorHAnsi" w:hAnsiTheme="minorHAnsi" w:cs="Arial"/>
        </w:rPr>
        <w:t xml:space="preserve">and place </w:t>
      </w:r>
      <w:r>
        <w:rPr>
          <w:rFonts w:asciiTheme="minorHAnsi" w:hAnsiTheme="minorHAnsi" w:cs="Arial"/>
        </w:rPr>
        <w:t xml:space="preserve">new unknown </w:t>
      </w:r>
      <w:r w:rsidR="00C322A0">
        <w:rPr>
          <w:rFonts w:asciiTheme="minorHAnsi" w:hAnsiTheme="minorHAnsi" w:cs="Arial"/>
        </w:rPr>
        <w:t>sequences</w:t>
      </w:r>
      <w:r>
        <w:rPr>
          <w:rFonts w:asciiTheme="minorHAnsi" w:hAnsiTheme="minorHAnsi" w:cs="Arial"/>
        </w:rPr>
        <w:t>.</w:t>
      </w:r>
    </w:p>
    <w:p w14:paraId="7D547C2B" w14:textId="7C21D3E9" w:rsidR="00732FA3" w:rsidRDefault="00A87358">
      <w:pPr>
        <w:widowControl/>
        <w:rPr>
          <w:rFonts w:asciiTheme="minorHAnsi" w:hAnsiTheme="minorHAnsi" w:cs="Arial"/>
        </w:rPr>
      </w:pPr>
      <w:r>
        <w:rPr>
          <w:rFonts w:asciiTheme="minorHAnsi" w:hAnsiTheme="minorHAnsi" w:cs="Arial"/>
          <w:noProof/>
        </w:rPr>
        <w:drawing>
          <wp:anchor distT="0" distB="0" distL="114300" distR="114300" simplePos="0" relativeHeight="62859771" behindDoc="0" locked="0" layoutInCell="1" allowOverlap="1" wp14:anchorId="0800F499" wp14:editId="68EAFD94">
            <wp:simplePos x="0" y="0"/>
            <wp:positionH relativeFrom="column">
              <wp:posOffset>66040</wp:posOffset>
            </wp:positionH>
            <wp:positionV relativeFrom="paragraph">
              <wp:posOffset>186580</wp:posOffset>
            </wp:positionV>
            <wp:extent cx="6336792" cy="3374136"/>
            <wp:effectExtent l="0" t="0" r="635" b="4445"/>
            <wp:wrapThrough wrapText="bothSides">
              <wp:wrapPolygon edited="0">
                <wp:start x="0" y="0"/>
                <wp:lineTo x="0" y="21547"/>
                <wp:lineTo x="21559" y="21547"/>
                <wp:lineTo x="21559"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1-19 at 8.54.13 PM.png"/>
                    <pic:cNvPicPr/>
                  </pic:nvPicPr>
                  <pic:blipFill>
                    <a:blip r:embed="rId34">
                      <a:extLst>
                        <a:ext uri="{28A0092B-C50C-407E-A947-70E740481C1C}">
                          <a14:useLocalDpi xmlns:a14="http://schemas.microsoft.com/office/drawing/2010/main" val="0"/>
                        </a:ext>
                      </a:extLst>
                    </a:blip>
                    <a:stretch>
                      <a:fillRect/>
                    </a:stretch>
                  </pic:blipFill>
                  <pic:spPr>
                    <a:xfrm>
                      <a:off x="0" y="0"/>
                      <a:ext cx="6336792" cy="3374136"/>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Arial"/>
          <w:noProof/>
          <w:lang w:eastAsia="en-US" w:bidi="ar-SA"/>
        </w:rPr>
        <mc:AlternateContent>
          <mc:Choice Requires="wps">
            <w:drawing>
              <wp:anchor distT="0" distB="0" distL="114300" distR="114300" simplePos="0" relativeHeight="251654144" behindDoc="0" locked="0" layoutInCell="1" allowOverlap="1" wp14:anchorId="2181E8C1" wp14:editId="1A0EFACC">
                <wp:simplePos x="0" y="0"/>
                <wp:positionH relativeFrom="column">
                  <wp:posOffset>706120</wp:posOffset>
                </wp:positionH>
                <wp:positionV relativeFrom="paragraph">
                  <wp:posOffset>1556385</wp:posOffset>
                </wp:positionV>
                <wp:extent cx="166370" cy="337185"/>
                <wp:effectExtent l="3492" t="0" r="0" b="2222"/>
                <wp:wrapSquare wrapText="bothSides"/>
                <wp:docPr id="69" name="Down Arrow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rot="16200000">
                          <a:off x="0" y="0"/>
                          <a:ext cx="166370" cy="337185"/>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15E39" id="Down Arrow 36" o:spid="_x0000_s1026" type="#_x0000_t67" style="position:absolute;margin-left:55.6pt;margin-top:122.55pt;width:13.1pt;height:26.55pt;rotation:-90;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" adj="16271" fillcolor="red" stroked="f" strokeweight="1pt">
                <w10:wrap type="square"/>
              </v:shape>
            </w:pict>
          </mc:Fallback>
        </mc:AlternateContent>
      </w:r>
    </w:p>
    <w:p w14:paraId="511BAED7" w14:textId="38CB845C" w:rsidR="00EA1BFA" w:rsidRPr="0089531D" w:rsidRDefault="00EA1BFA">
      <w:pPr>
        <w:widowControl/>
        <w:rPr>
          <w:rFonts w:asciiTheme="minorHAnsi" w:hAnsiTheme="minorHAnsi" w:cs="Arial"/>
        </w:rPr>
      </w:pPr>
      <w:r w:rsidRPr="0089531D">
        <w:rPr>
          <w:rFonts w:asciiTheme="minorHAnsi" w:hAnsiTheme="minorHAnsi" w:cs="Arial"/>
        </w:rPr>
        <w:br w:type="page"/>
      </w:r>
    </w:p>
    <w:p w14:paraId="2E0F56A2" w14:textId="5789FB18" w:rsidR="008F26AA" w:rsidRPr="0089531D" w:rsidRDefault="00E66B99"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Return to the </w:t>
      </w:r>
      <w:r w:rsidR="00845D85" w:rsidRPr="0089531D">
        <w:rPr>
          <w:rFonts w:asciiTheme="minorHAnsi" w:hAnsiTheme="minorHAnsi" w:cs="Arial"/>
          <w:szCs w:val="24"/>
        </w:rPr>
        <w:t>T-BAS start</w:t>
      </w:r>
      <w:r w:rsidRPr="0089531D">
        <w:rPr>
          <w:rFonts w:asciiTheme="minorHAnsi" w:hAnsiTheme="minorHAnsi" w:cs="Arial"/>
          <w:szCs w:val="24"/>
        </w:rPr>
        <w:t xml:space="preserve"> page </w:t>
      </w:r>
      <w:r w:rsidR="00845D85" w:rsidRPr="0089531D">
        <w:rPr>
          <w:rFonts w:asciiTheme="minorHAnsi" w:hAnsiTheme="minorHAnsi" w:cs="Arial"/>
          <w:szCs w:val="24"/>
        </w:rPr>
        <w:t xml:space="preserve">(from step 1) </w:t>
      </w:r>
      <w:r w:rsidRPr="0089531D">
        <w:rPr>
          <w:rFonts w:asciiTheme="minorHAnsi" w:hAnsiTheme="minorHAnsi" w:cs="Arial"/>
          <w:szCs w:val="24"/>
        </w:rPr>
        <w:t xml:space="preserve">and select </w:t>
      </w:r>
      <w:r w:rsidR="00845D85" w:rsidRPr="0089531D">
        <w:rPr>
          <w:rFonts w:asciiTheme="minorHAnsi" w:hAnsiTheme="minorHAnsi" w:cs="Arial"/>
          <w:b/>
          <w:szCs w:val="24"/>
        </w:rPr>
        <w:t>Upload T</w:t>
      </w:r>
      <w:r w:rsidRPr="0089531D">
        <w:rPr>
          <w:rFonts w:asciiTheme="minorHAnsi" w:hAnsiTheme="minorHAnsi" w:cs="Arial"/>
          <w:b/>
          <w:szCs w:val="24"/>
        </w:rPr>
        <w:t>ree</w:t>
      </w:r>
      <w:r w:rsidR="00845D85" w:rsidRPr="0089531D">
        <w:rPr>
          <w:rFonts w:asciiTheme="minorHAnsi" w:hAnsiTheme="minorHAnsi" w:cs="Arial"/>
          <w:szCs w:val="24"/>
        </w:rPr>
        <w:t>.</w:t>
      </w:r>
      <w:r w:rsidRPr="0089531D">
        <w:rPr>
          <w:rFonts w:asciiTheme="minorHAnsi" w:hAnsiTheme="minorHAnsi" w:cs="Arial"/>
          <w:szCs w:val="24"/>
        </w:rPr>
        <w:t xml:space="preserve"> </w:t>
      </w:r>
      <w:r w:rsidR="00724340" w:rsidRPr="0089531D">
        <w:rPr>
          <w:rFonts w:asciiTheme="minorHAnsi" w:hAnsiTheme="minorHAnsi" w:cs="Arial"/>
          <w:szCs w:val="24"/>
        </w:rPr>
        <w:t>Click on</w:t>
      </w:r>
      <w:r w:rsidRPr="0089531D">
        <w:rPr>
          <w:rFonts w:asciiTheme="minorHAnsi" w:hAnsiTheme="minorHAnsi" w:cs="Arial"/>
          <w:szCs w:val="24"/>
        </w:rPr>
        <w:t xml:space="preserve"> </w:t>
      </w:r>
      <w:r w:rsidR="00930B16">
        <w:rPr>
          <w:rFonts w:asciiTheme="minorHAnsi" w:hAnsiTheme="minorHAnsi" w:cs="Arial"/>
          <w:b/>
          <w:szCs w:val="24"/>
        </w:rPr>
        <w:t>MEP</w:t>
      </w:r>
      <w:r w:rsidR="00724340" w:rsidRPr="0089531D">
        <w:rPr>
          <w:rFonts w:asciiTheme="minorHAnsi" w:hAnsiTheme="minorHAnsi" w:cs="Arial"/>
          <w:szCs w:val="24"/>
        </w:rPr>
        <w:t xml:space="preserve"> and upload the downloaded XML file from step 2</w:t>
      </w:r>
      <w:r w:rsidR="00114C0A">
        <w:rPr>
          <w:rFonts w:asciiTheme="minorHAnsi" w:hAnsiTheme="minorHAnsi" w:cs="Arial"/>
          <w:szCs w:val="24"/>
        </w:rPr>
        <w:t>3</w:t>
      </w:r>
      <w:r w:rsidRPr="0089531D">
        <w:rPr>
          <w:rFonts w:asciiTheme="minorHAnsi" w:hAnsiTheme="minorHAnsi" w:cs="Arial"/>
          <w:szCs w:val="24"/>
        </w:rPr>
        <w:t xml:space="preserve">. </w:t>
      </w:r>
      <w:r w:rsidR="00462B95" w:rsidRPr="0089531D">
        <w:rPr>
          <w:rFonts w:asciiTheme="minorHAnsi" w:hAnsiTheme="minorHAnsi" w:cs="Arial"/>
          <w:szCs w:val="24"/>
        </w:rPr>
        <w:t>Use Ramularia_nyssicola_CBS_127665 as the outgroup.</w:t>
      </w:r>
      <w:r w:rsidR="00462B95">
        <w:rPr>
          <w:rFonts w:asciiTheme="minorHAnsi" w:hAnsiTheme="minorHAnsi" w:cs="Arial"/>
          <w:szCs w:val="24"/>
        </w:rPr>
        <w:t xml:space="preserve"> </w:t>
      </w:r>
      <w:r w:rsidR="00716568" w:rsidRPr="0089531D">
        <w:rPr>
          <w:rFonts w:asciiTheme="minorHAnsi" w:hAnsiTheme="minorHAnsi" w:cs="Arial"/>
          <w:szCs w:val="24"/>
        </w:rPr>
        <w:t xml:space="preserve">Select </w:t>
      </w:r>
      <w:r w:rsidR="00716568" w:rsidRPr="0089531D">
        <w:rPr>
          <w:rFonts w:asciiTheme="minorHAnsi" w:hAnsiTheme="minorHAnsi" w:cs="Arial"/>
          <w:b/>
          <w:szCs w:val="24"/>
        </w:rPr>
        <w:t>yes</w:t>
      </w:r>
      <w:r w:rsidR="00716568" w:rsidRPr="0089531D">
        <w:rPr>
          <w:rFonts w:asciiTheme="minorHAnsi" w:hAnsiTheme="minorHAnsi" w:cs="Arial"/>
          <w:szCs w:val="24"/>
        </w:rPr>
        <w:t xml:space="preserve"> in the placement section and select the </w:t>
      </w:r>
      <w:r w:rsidR="00716568" w:rsidRPr="0089531D">
        <w:rPr>
          <w:rFonts w:asciiTheme="minorHAnsi" w:hAnsiTheme="minorHAnsi" w:cs="Arial"/>
          <w:b/>
          <w:szCs w:val="24"/>
        </w:rPr>
        <w:t>Unknowns ITS file2</w:t>
      </w:r>
      <w:r w:rsidR="003F3078" w:rsidRPr="0089531D">
        <w:rPr>
          <w:rFonts w:asciiTheme="minorHAnsi" w:hAnsiTheme="minorHAnsi" w:cs="Arial"/>
          <w:szCs w:val="24"/>
        </w:rPr>
        <w:t xml:space="preserve"> example file</w:t>
      </w:r>
      <w:r w:rsidR="00716568" w:rsidRPr="0089531D">
        <w:rPr>
          <w:rFonts w:asciiTheme="minorHAnsi" w:hAnsiTheme="minorHAnsi" w:cs="Arial"/>
          <w:szCs w:val="24"/>
        </w:rPr>
        <w:t>.</w:t>
      </w:r>
    </w:p>
    <w:p w14:paraId="1D7B473E" w14:textId="093DC87E" w:rsidR="00716568" w:rsidRPr="0089531D" w:rsidRDefault="009F2EC2" w:rsidP="00716568">
      <w:pPr>
        <w:pStyle w:val="ListParagraph"/>
        <w:widowControl/>
        <w:rPr>
          <w:rFonts w:asciiTheme="minorHAnsi" w:hAnsiTheme="minorHAnsi" w:cs="Arial"/>
          <w:szCs w:val="24"/>
        </w:rPr>
      </w:pPr>
      <w:r>
        <w:rPr>
          <w:rFonts w:asciiTheme="minorHAnsi" w:hAnsiTheme="minorHAnsi" w:cs="Arial"/>
          <w:noProof/>
          <w:szCs w:val="24"/>
        </w:rPr>
        <mc:AlternateContent>
          <mc:Choice Requires="wpg">
            <w:drawing>
              <wp:anchor distT="0" distB="0" distL="114300" distR="114300" simplePos="0" relativeHeight="251678720" behindDoc="0" locked="0" layoutInCell="1" allowOverlap="1" wp14:anchorId="22414040" wp14:editId="53F09DE7">
                <wp:simplePos x="0" y="0"/>
                <wp:positionH relativeFrom="column">
                  <wp:posOffset>346</wp:posOffset>
                </wp:positionH>
                <wp:positionV relativeFrom="paragraph">
                  <wp:posOffset>262370</wp:posOffset>
                </wp:positionV>
                <wp:extent cx="6336665" cy="4873625"/>
                <wp:effectExtent l="0" t="0" r="635" b="3175"/>
                <wp:wrapNone/>
                <wp:docPr id="11" name="Group 11"/>
                <wp:cNvGraphicFramePr/>
                <a:graphic xmlns:a="http://schemas.openxmlformats.org/drawingml/2006/main">
                  <a:graphicData uri="http://schemas.microsoft.com/office/word/2010/wordprocessingGroup">
                    <wpg:wgp>
                      <wpg:cNvGrpSpPr/>
                      <wpg:grpSpPr>
                        <a:xfrm>
                          <a:off x="0" y="0"/>
                          <a:ext cx="6336665" cy="4873625"/>
                          <a:chOff x="0" y="0"/>
                          <a:chExt cx="6336665" cy="4873625"/>
                        </a:xfrm>
                      </wpg:grpSpPr>
                      <pic:pic xmlns:pic="http://schemas.openxmlformats.org/drawingml/2006/picture">
                        <pic:nvPicPr>
                          <pic:cNvPr id="94" name="Picture 9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336665" cy="4873625"/>
                          </a:xfrm>
                          <a:prstGeom prst="rect">
                            <a:avLst/>
                          </a:prstGeom>
                        </pic:spPr>
                      </pic:pic>
                      <wps:wsp>
                        <wps:cNvPr id="1" name="Down Arrow 36"/>
                        <wps:cNvSpPr>
                          <a:spLocks/>
                        </wps:cNvSpPr>
                        <wps:spPr>
                          <a:xfrm rot="5400000">
                            <a:off x="2405150" y="3103418"/>
                            <a:ext cx="165735" cy="336550"/>
                          </a:xfrm>
                          <a:prstGeom prst="downArrow">
                            <a:avLst/>
                          </a:prstGeom>
                          <a:solidFill>
                            <a:srgbClr val="FF0000"/>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6A443C5" id="Group 11" o:spid="_x0000_s1026" style="position:absolute;margin-left:.05pt;margin-top:20.65pt;width:498.95pt;height:383.75pt;z-index:251678720" coordsize="63366,487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">
                <v:shape id="Picture 94" o:spid="_x0000_s1027" type="#_x0000_t75" style="position:absolute;width:63366;height:487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">
                  <v:imagedata r:id="rId37" o:title=""/>
                </v:shape>
                <v:shape id="Down Arrow 36" o:spid="_x0000_s1028" type="#_x0000_t67" style="position:absolute;left:24051;top:31034;width:1657;height:3365;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" adj="16282" fillcolor="red" stroked="f" strokeweight="1pt"/>
              </v:group>
            </w:pict>
          </mc:Fallback>
        </mc:AlternateContent>
      </w:r>
    </w:p>
    <w:p w14:paraId="1D68C674" w14:textId="5FDBEF76" w:rsidR="00664308" w:rsidRPr="0089531D" w:rsidRDefault="00664308">
      <w:pPr>
        <w:rPr>
          <w:rFonts w:asciiTheme="minorHAnsi" w:hAnsiTheme="minorHAnsi" w:cs="Arial"/>
        </w:rPr>
      </w:pPr>
    </w:p>
    <w:p w14:paraId="57921B11" w14:textId="30C11268" w:rsidR="00DF0004" w:rsidRPr="0089531D" w:rsidRDefault="00DF0004" w:rsidP="00DF0004">
      <w:pPr>
        <w:rPr>
          <w:rFonts w:asciiTheme="minorHAnsi" w:hAnsiTheme="minorHAnsi" w:cs="Arial"/>
        </w:rPr>
      </w:pPr>
    </w:p>
    <w:p w14:paraId="1B254D98" w14:textId="5FD7A4D9" w:rsidR="00DF0004" w:rsidRPr="0089531D" w:rsidRDefault="00DF0004">
      <w:pPr>
        <w:widowControl/>
        <w:rPr>
          <w:rFonts w:asciiTheme="minorHAnsi" w:hAnsiTheme="minorHAnsi" w:cs="Arial"/>
        </w:rPr>
      </w:pPr>
      <w:r w:rsidRPr="0089531D">
        <w:rPr>
          <w:rFonts w:asciiTheme="minorHAnsi" w:hAnsiTheme="minorHAnsi" w:cs="Arial"/>
        </w:rPr>
        <w:br w:type="page"/>
      </w:r>
    </w:p>
    <w:p w14:paraId="0A62CD28" w14:textId="43132502" w:rsidR="00CF462E" w:rsidRPr="0079482B" w:rsidRDefault="00DF0004" w:rsidP="006908A8">
      <w:pPr>
        <w:pStyle w:val="ListParagraph"/>
        <w:widowControl/>
        <w:numPr>
          <w:ilvl w:val="0"/>
          <w:numId w:val="15"/>
        </w:numPr>
        <w:ind w:hanging="540"/>
        <w:rPr>
          <w:rFonts w:asciiTheme="minorHAnsi" w:hAnsiTheme="minorHAnsi" w:cs="Arial"/>
        </w:rPr>
      </w:pPr>
      <w:r w:rsidRPr="0079482B">
        <w:rPr>
          <w:rFonts w:asciiTheme="minorHAnsi" w:hAnsiTheme="minorHAnsi" w:cs="Arial"/>
          <w:szCs w:val="24"/>
        </w:rPr>
        <w:lastRenderedPageBreak/>
        <w:t xml:space="preserve">Click on the </w:t>
      </w:r>
      <w:r w:rsidRPr="0079482B">
        <w:rPr>
          <w:rFonts w:asciiTheme="minorHAnsi" w:hAnsiTheme="minorHAnsi" w:cs="Arial"/>
          <w:b/>
          <w:szCs w:val="24"/>
        </w:rPr>
        <w:t>Unknowns metadata</w:t>
      </w:r>
      <w:r w:rsidRPr="0079482B">
        <w:rPr>
          <w:rFonts w:asciiTheme="minorHAnsi" w:hAnsiTheme="minorHAnsi" w:cs="Arial"/>
          <w:szCs w:val="24"/>
        </w:rPr>
        <w:t xml:space="preserve"> example file. </w:t>
      </w:r>
      <w:r w:rsidR="00D648FB" w:rsidRPr="0079482B">
        <w:rPr>
          <w:rFonts w:asciiTheme="minorHAnsi" w:hAnsiTheme="minorHAnsi" w:cs="Arial"/>
          <w:szCs w:val="24"/>
        </w:rPr>
        <w:t>T-BAS can fi</w:t>
      </w:r>
      <w:r w:rsidR="00B02683" w:rsidRPr="0079482B">
        <w:rPr>
          <w:rFonts w:asciiTheme="minorHAnsi" w:hAnsiTheme="minorHAnsi" w:cs="Arial"/>
          <w:szCs w:val="24"/>
        </w:rPr>
        <w:t xml:space="preserve">lter spurious </w:t>
      </w:r>
      <w:r w:rsidR="00D648FB" w:rsidRPr="0079482B">
        <w:rPr>
          <w:rFonts w:asciiTheme="minorHAnsi" w:hAnsiTheme="minorHAnsi" w:cs="Arial"/>
          <w:szCs w:val="24"/>
        </w:rPr>
        <w:t xml:space="preserve">ITS sequences using </w:t>
      </w:r>
      <w:r w:rsidR="00B02683" w:rsidRPr="0079482B">
        <w:rPr>
          <w:rFonts w:asciiTheme="minorHAnsi" w:hAnsiTheme="minorHAnsi" w:cs="Arial"/>
          <w:szCs w:val="24"/>
        </w:rPr>
        <w:t xml:space="preserve">BLAST of the UNITE database. </w:t>
      </w:r>
      <w:r w:rsidR="00C2107C" w:rsidRPr="0079482B">
        <w:rPr>
          <w:rFonts w:asciiTheme="minorHAnsi" w:hAnsiTheme="minorHAnsi" w:cs="Arial"/>
          <w:szCs w:val="24"/>
        </w:rPr>
        <w:t>I</w:t>
      </w:r>
      <w:r w:rsidRPr="0079482B">
        <w:rPr>
          <w:rFonts w:asciiTheme="minorHAnsi" w:hAnsiTheme="minorHAnsi" w:cs="Arial"/>
          <w:szCs w:val="24"/>
        </w:rPr>
        <w:t>n the BLAST unknowns options section</w:t>
      </w:r>
      <w:r w:rsidR="00C2107C" w:rsidRPr="0079482B">
        <w:rPr>
          <w:rFonts w:asciiTheme="minorHAnsi" w:hAnsiTheme="minorHAnsi" w:cs="Arial"/>
          <w:szCs w:val="24"/>
        </w:rPr>
        <w:t xml:space="preserve"> select </w:t>
      </w:r>
      <w:r w:rsidR="00C2107C" w:rsidRPr="0079482B">
        <w:rPr>
          <w:rFonts w:asciiTheme="minorHAnsi" w:hAnsiTheme="minorHAnsi" w:cs="Arial"/>
          <w:b/>
          <w:szCs w:val="24"/>
        </w:rPr>
        <w:t>ITS locus is included – filter unknowns to selected taxon and generate UNITE report</w:t>
      </w:r>
      <w:r w:rsidRPr="0079482B">
        <w:rPr>
          <w:rFonts w:asciiTheme="minorHAnsi" w:hAnsiTheme="minorHAnsi" w:cs="Arial"/>
          <w:szCs w:val="24"/>
        </w:rPr>
        <w:t xml:space="preserve">. </w:t>
      </w:r>
      <w:r w:rsidR="00951478" w:rsidRPr="0079482B">
        <w:rPr>
          <w:rFonts w:asciiTheme="minorHAnsi" w:hAnsiTheme="minorHAnsi" w:cs="Arial"/>
          <w:szCs w:val="24"/>
        </w:rPr>
        <w:t>Then s</w:t>
      </w:r>
      <w:r w:rsidR="00B34FF2" w:rsidRPr="0079482B">
        <w:rPr>
          <w:rFonts w:asciiTheme="minorHAnsi" w:hAnsiTheme="minorHAnsi" w:cs="Arial"/>
          <w:szCs w:val="24"/>
        </w:rPr>
        <w:t xml:space="preserve">elect the next highest taxonomic level for filtering – in this example, select the family </w:t>
      </w:r>
      <w:proofErr w:type="spellStart"/>
      <w:r w:rsidR="00B34FF2" w:rsidRPr="0079482B">
        <w:rPr>
          <w:rFonts w:asciiTheme="minorHAnsi" w:hAnsiTheme="minorHAnsi" w:cs="Arial"/>
          <w:szCs w:val="24"/>
        </w:rPr>
        <w:t>Mycosphaerellaceae</w:t>
      </w:r>
      <w:proofErr w:type="spellEnd"/>
      <w:r w:rsidR="00B34FF2" w:rsidRPr="0079482B">
        <w:rPr>
          <w:rFonts w:asciiTheme="minorHAnsi" w:hAnsiTheme="minorHAnsi" w:cs="Arial"/>
          <w:szCs w:val="24"/>
        </w:rPr>
        <w:t xml:space="preserve"> as shown below. </w:t>
      </w:r>
      <w:r w:rsidR="00141555" w:rsidRPr="0079482B">
        <w:rPr>
          <w:rFonts w:asciiTheme="minorHAnsi" w:hAnsiTheme="minorHAnsi" w:cs="Arial"/>
          <w:szCs w:val="24"/>
        </w:rPr>
        <w:t xml:space="preserve">In the Cluster and filter </w:t>
      </w:r>
      <w:proofErr w:type="gramStart"/>
      <w:r w:rsidR="00141555" w:rsidRPr="0079482B">
        <w:rPr>
          <w:rFonts w:asciiTheme="minorHAnsi" w:hAnsiTheme="minorHAnsi" w:cs="Arial"/>
          <w:szCs w:val="24"/>
        </w:rPr>
        <w:t>unknowns</w:t>
      </w:r>
      <w:proofErr w:type="gramEnd"/>
      <w:r w:rsidR="00141555" w:rsidRPr="0079482B">
        <w:rPr>
          <w:rFonts w:asciiTheme="minorHAnsi" w:hAnsiTheme="minorHAnsi" w:cs="Arial"/>
          <w:szCs w:val="24"/>
        </w:rPr>
        <w:t xml:space="preserve"> options section, select </w:t>
      </w:r>
      <w:r w:rsidR="00141555" w:rsidRPr="0079482B">
        <w:rPr>
          <w:rFonts w:asciiTheme="minorHAnsi" w:hAnsiTheme="minorHAnsi" w:cs="Arial"/>
          <w:b/>
          <w:szCs w:val="24"/>
        </w:rPr>
        <w:t xml:space="preserve">skip-include all, </w:t>
      </w:r>
      <w:r w:rsidR="00462B95">
        <w:rPr>
          <w:rFonts w:asciiTheme="minorHAnsi" w:hAnsiTheme="minorHAnsi" w:cs="Arial"/>
          <w:b/>
          <w:szCs w:val="24"/>
        </w:rPr>
        <w:t>n</w:t>
      </w:r>
      <w:r w:rsidR="00BF47CD">
        <w:rPr>
          <w:rFonts w:asciiTheme="minorHAnsi" w:hAnsiTheme="minorHAnsi" w:cs="Arial"/>
          <w:b/>
          <w:szCs w:val="24"/>
        </w:rPr>
        <w:t>o clustering</w:t>
      </w:r>
      <w:r w:rsidR="00141555" w:rsidRPr="0079482B">
        <w:rPr>
          <w:rFonts w:asciiTheme="minorHAnsi" w:hAnsiTheme="minorHAnsi" w:cs="Arial"/>
          <w:szCs w:val="24"/>
        </w:rPr>
        <w:t xml:space="preserve">. </w:t>
      </w:r>
    </w:p>
    <w:p w14:paraId="7300CEE9" w14:textId="77777777" w:rsidR="0079482B" w:rsidRPr="0079482B" w:rsidRDefault="0079482B" w:rsidP="0079482B">
      <w:pPr>
        <w:widowControl/>
        <w:rPr>
          <w:rFonts w:asciiTheme="minorHAnsi" w:hAnsiTheme="minorHAnsi" w:cs="Arial"/>
        </w:rPr>
      </w:pPr>
    </w:p>
    <w:p w14:paraId="0B652731" w14:textId="61BEE27A" w:rsidR="00141555" w:rsidRPr="0089531D" w:rsidRDefault="00462B95">
      <w:pPr>
        <w:widowControl/>
        <w:rPr>
          <w:rFonts w:asciiTheme="minorHAnsi" w:hAnsiTheme="minorHAnsi" w:cs="Arial"/>
        </w:rPr>
      </w:pPr>
      <w:r>
        <w:rPr>
          <w:rFonts w:asciiTheme="minorHAnsi" w:hAnsiTheme="minorHAnsi" w:cs="Arial"/>
          <w:noProof/>
        </w:rPr>
        <w:drawing>
          <wp:inline distT="0" distB="0" distL="0" distR="0" wp14:anchorId="73035B67" wp14:editId="733F26B3">
            <wp:extent cx="6332220" cy="4909185"/>
            <wp:effectExtent l="0" t="0" r="508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1-19 at 9.07.35 PM.png"/>
                    <pic:cNvPicPr/>
                  </pic:nvPicPr>
                  <pic:blipFill>
                    <a:blip r:embed="rId38">
                      <a:extLst>
                        <a:ext uri="{28A0092B-C50C-407E-A947-70E740481C1C}">
                          <a14:useLocalDpi xmlns:a14="http://schemas.microsoft.com/office/drawing/2010/main" val="0"/>
                        </a:ext>
                      </a:extLst>
                    </a:blip>
                    <a:stretch>
                      <a:fillRect/>
                    </a:stretch>
                  </pic:blipFill>
                  <pic:spPr>
                    <a:xfrm>
                      <a:off x="0" y="0"/>
                      <a:ext cx="6332220" cy="4909185"/>
                    </a:xfrm>
                    <a:prstGeom prst="rect">
                      <a:avLst/>
                    </a:prstGeom>
                  </pic:spPr>
                </pic:pic>
              </a:graphicData>
            </a:graphic>
          </wp:inline>
        </w:drawing>
      </w:r>
    </w:p>
    <w:p w14:paraId="429D2F7F" w14:textId="77777777" w:rsidR="00F7230C" w:rsidRPr="0089531D" w:rsidRDefault="00D870AC">
      <w:pPr>
        <w:widowControl/>
        <w:rPr>
          <w:rFonts w:asciiTheme="minorHAnsi" w:hAnsiTheme="minorHAnsi" w:cs="Arial"/>
        </w:rPr>
      </w:pPr>
      <w:r w:rsidRPr="0089531D">
        <w:rPr>
          <w:rFonts w:asciiTheme="minorHAnsi" w:hAnsiTheme="minorHAnsi" w:cs="Arial"/>
        </w:rPr>
        <w:br w:type="page"/>
      </w:r>
    </w:p>
    <w:p w14:paraId="2333EF2C" w14:textId="5FC01B88" w:rsidR="00F7230C" w:rsidRDefault="00DF0004" w:rsidP="000164EA">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 xml:space="preserve">In the RAxML options section, change </w:t>
      </w:r>
      <w:r w:rsidR="00BE3519">
        <w:rPr>
          <w:rFonts w:asciiTheme="minorHAnsi" w:hAnsiTheme="minorHAnsi" w:cs="Arial"/>
          <w:szCs w:val="24"/>
        </w:rPr>
        <w:t xml:space="preserve">the </w:t>
      </w:r>
      <w:r w:rsidR="003F3078" w:rsidRPr="0089531D">
        <w:rPr>
          <w:rFonts w:asciiTheme="minorHAnsi" w:hAnsiTheme="minorHAnsi" w:cs="Arial"/>
          <w:szCs w:val="24"/>
        </w:rPr>
        <w:t xml:space="preserve">selection </w:t>
      </w:r>
      <w:r w:rsidRPr="0089531D">
        <w:rPr>
          <w:rFonts w:asciiTheme="minorHAnsi" w:hAnsiTheme="minorHAnsi" w:cs="Arial"/>
          <w:szCs w:val="24"/>
        </w:rPr>
        <w:t xml:space="preserve">to </w:t>
      </w:r>
      <w:r w:rsidRPr="0089531D">
        <w:rPr>
          <w:rFonts w:asciiTheme="minorHAnsi" w:hAnsiTheme="minorHAnsi" w:cs="Arial"/>
          <w:b/>
          <w:szCs w:val="24"/>
        </w:rPr>
        <w:t>Backbone constraint tree with bootstraps</w:t>
      </w:r>
      <w:r w:rsidRPr="0089531D">
        <w:rPr>
          <w:rFonts w:asciiTheme="minorHAnsi" w:hAnsiTheme="minorHAnsi" w:cs="Arial"/>
          <w:szCs w:val="24"/>
        </w:rPr>
        <w:t xml:space="preserve"> and </w:t>
      </w:r>
      <w:r w:rsidRPr="0089531D">
        <w:rPr>
          <w:rFonts w:asciiTheme="minorHAnsi" w:hAnsiTheme="minorHAnsi" w:cs="Arial"/>
          <w:b/>
          <w:szCs w:val="24"/>
        </w:rPr>
        <w:t>Multifurcating reference tree with polytomies</w:t>
      </w:r>
      <w:r w:rsidRPr="0089531D">
        <w:rPr>
          <w:rFonts w:asciiTheme="minorHAnsi" w:hAnsiTheme="minorHAnsi" w:cs="Arial"/>
          <w:szCs w:val="24"/>
        </w:rPr>
        <w:t xml:space="preserve">. </w:t>
      </w:r>
      <w:r w:rsidR="00F116AB">
        <w:rPr>
          <w:rFonts w:asciiTheme="minorHAnsi" w:hAnsiTheme="minorHAnsi" w:cs="Arial"/>
          <w:szCs w:val="24"/>
        </w:rPr>
        <w:t xml:space="preserve">Note that when placements are performed using EPA there will be multifurcations in the resulting tree and in subsequent placements only the backbone constraint method can be used. </w:t>
      </w:r>
      <w:r w:rsidRPr="0089531D">
        <w:rPr>
          <w:rFonts w:asciiTheme="minorHAnsi" w:hAnsiTheme="minorHAnsi" w:cs="Arial"/>
          <w:szCs w:val="24"/>
        </w:rPr>
        <w:t xml:space="preserve">Click </w:t>
      </w:r>
      <w:r w:rsidRPr="0089531D">
        <w:rPr>
          <w:rFonts w:asciiTheme="minorHAnsi" w:hAnsiTheme="minorHAnsi" w:cs="Arial"/>
          <w:b/>
          <w:szCs w:val="24"/>
        </w:rPr>
        <w:t>Submit</w:t>
      </w:r>
      <w:r w:rsidRPr="0089531D">
        <w:rPr>
          <w:rFonts w:asciiTheme="minorHAnsi" w:hAnsiTheme="minorHAnsi" w:cs="Arial"/>
          <w:szCs w:val="24"/>
        </w:rPr>
        <w:t>.</w:t>
      </w:r>
    </w:p>
    <w:p w14:paraId="0C9AC17D" w14:textId="41BDCDF6" w:rsidR="00016EDE" w:rsidRPr="0089531D" w:rsidRDefault="00520262" w:rsidP="00016EDE">
      <w:pPr>
        <w:pStyle w:val="ListParagraph"/>
        <w:widowControl/>
        <w:ind w:left="540"/>
        <w:rPr>
          <w:rFonts w:asciiTheme="minorHAnsi" w:hAnsiTheme="minorHAnsi" w:cs="Arial"/>
          <w:szCs w:val="24"/>
        </w:rPr>
      </w:pPr>
      <w:r>
        <w:rPr>
          <w:rFonts w:asciiTheme="minorHAnsi" w:hAnsiTheme="minorHAnsi" w:cs="Arial"/>
          <w:noProof/>
        </w:rPr>
        <w:drawing>
          <wp:anchor distT="0" distB="0" distL="114300" distR="114300" simplePos="0" relativeHeight="251703296" behindDoc="0" locked="0" layoutInCell="1" allowOverlap="1" wp14:anchorId="1AAF9C1A" wp14:editId="11532229">
            <wp:simplePos x="0" y="0"/>
            <wp:positionH relativeFrom="margin">
              <wp:posOffset>132715</wp:posOffset>
            </wp:positionH>
            <wp:positionV relativeFrom="margin">
              <wp:posOffset>953135</wp:posOffset>
            </wp:positionV>
            <wp:extent cx="6332220" cy="4566920"/>
            <wp:effectExtent l="0" t="0" r="5080" b="508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1-19 at 9.12.07 PM.png"/>
                    <pic:cNvPicPr/>
                  </pic:nvPicPr>
                  <pic:blipFill>
                    <a:blip r:embed="rId39">
                      <a:extLst>
                        <a:ext uri="{28A0092B-C50C-407E-A947-70E740481C1C}">
                          <a14:useLocalDpi xmlns:a14="http://schemas.microsoft.com/office/drawing/2010/main" val="0"/>
                        </a:ext>
                      </a:extLst>
                    </a:blip>
                    <a:stretch>
                      <a:fillRect/>
                    </a:stretch>
                  </pic:blipFill>
                  <pic:spPr>
                    <a:xfrm>
                      <a:off x="0" y="0"/>
                      <a:ext cx="6332220" cy="4566920"/>
                    </a:xfrm>
                    <a:prstGeom prst="rect">
                      <a:avLst/>
                    </a:prstGeom>
                  </pic:spPr>
                </pic:pic>
              </a:graphicData>
            </a:graphic>
          </wp:anchor>
        </w:drawing>
      </w:r>
    </w:p>
    <w:p w14:paraId="53700BB7" w14:textId="701A7315" w:rsidR="00016EDE" w:rsidRDefault="00016EDE">
      <w:pPr>
        <w:widowControl/>
        <w:rPr>
          <w:rFonts w:asciiTheme="minorHAnsi" w:hAnsiTheme="minorHAnsi" w:cs="Arial"/>
        </w:rPr>
      </w:pPr>
    </w:p>
    <w:p w14:paraId="48E4D7D3" w14:textId="13B7F59F" w:rsidR="00716568" w:rsidRPr="0089531D" w:rsidRDefault="00DF0004">
      <w:pPr>
        <w:widowControl/>
        <w:rPr>
          <w:rFonts w:asciiTheme="minorHAnsi" w:hAnsiTheme="minorHAnsi" w:cs="Arial"/>
        </w:rPr>
      </w:pPr>
      <w:r w:rsidRPr="0089531D">
        <w:rPr>
          <w:rFonts w:asciiTheme="minorHAnsi" w:hAnsiTheme="minorHAnsi" w:cs="Arial"/>
        </w:rPr>
        <w:br w:type="page"/>
      </w:r>
    </w:p>
    <w:p w14:paraId="0E38899B" w14:textId="203D6C89" w:rsidR="00716568" w:rsidRPr="005E6287" w:rsidRDefault="00716568" w:rsidP="005E6287">
      <w:pPr>
        <w:pStyle w:val="ListParagraph"/>
        <w:widowControl/>
        <w:numPr>
          <w:ilvl w:val="0"/>
          <w:numId w:val="15"/>
        </w:numPr>
        <w:ind w:hanging="540"/>
        <w:rPr>
          <w:rFonts w:asciiTheme="minorHAnsi" w:hAnsiTheme="minorHAnsi" w:cs="Arial"/>
        </w:rPr>
      </w:pPr>
      <w:r w:rsidRPr="005E6287">
        <w:rPr>
          <w:rFonts w:asciiTheme="minorHAnsi" w:hAnsiTheme="minorHAnsi" w:cs="Arial"/>
        </w:rPr>
        <w:lastRenderedPageBreak/>
        <w:t xml:space="preserve">Select the </w:t>
      </w:r>
      <w:r w:rsidRPr="005E6287">
        <w:rPr>
          <w:rFonts w:asciiTheme="minorHAnsi" w:hAnsiTheme="minorHAnsi" w:cs="Arial"/>
          <w:b/>
        </w:rPr>
        <w:t>ITS</w:t>
      </w:r>
      <w:r w:rsidRPr="005E6287">
        <w:rPr>
          <w:rFonts w:asciiTheme="minorHAnsi" w:hAnsiTheme="minorHAnsi" w:cs="Arial"/>
        </w:rPr>
        <w:t xml:space="preserve"> locus file then </w:t>
      </w:r>
      <w:r w:rsidR="00520262">
        <w:rPr>
          <w:rFonts w:asciiTheme="minorHAnsi" w:hAnsiTheme="minorHAnsi" w:cs="Arial"/>
        </w:rPr>
        <w:t>click</w:t>
      </w:r>
      <w:r w:rsidR="00520262" w:rsidRPr="005E6287">
        <w:rPr>
          <w:rFonts w:asciiTheme="minorHAnsi" w:hAnsiTheme="minorHAnsi" w:cs="Arial"/>
        </w:rPr>
        <w:t xml:space="preserve"> </w:t>
      </w:r>
      <w:r w:rsidRPr="005E6287">
        <w:rPr>
          <w:rFonts w:asciiTheme="minorHAnsi" w:hAnsiTheme="minorHAnsi" w:cs="Arial"/>
          <w:b/>
        </w:rPr>
        <w:t>submit</w:t>
      </w:r>
      <w:r w:rsidRPr="005E6287">
        <w:rPr>
          <w:rFonts w:asciiTheme="minorHAnsi" w:hAnsiTheme="minorHAnsi" w:cs="Arial"/>
        </w:rPr>
        <w:t>.</w:t>
      </w:r>
    </w:p>
    <w:p w14:paraId="2A03AB85" w14:textId="77777777" w:rsidR="00716568" w:rsidRPr="0089531D" w:rsidRDefault="00716568">
      <w:pPr>
        <w:widowControl/>
        <w:rPr>
          <w:rFonts w:asciiTheme="minorHAnsi" w:hAnsiTheme="minorHAnsi" w:cs="Arial"/>
        </w:rPr>
      </w:pPr>
    </w:p>
    <w:p w14:paraId="69D7C73C" w14:textId="08C91256" w:rsidR="00716568" w:rsidRPr="0089531D" w:rsidRDefault="00AB2E55">
      <w:pPr>
        <w:widowControl/>
        <w:rPr>
          <w:rFonts w:asciiTheme="minorHAnsi" w:hAnsiTheme="minorHAnsi" w:cs="Arial"/>
        </w:rPr>
      </w:pPr>
      <w:r>
        <w:rPr>
          <w:rFonts w:asciiTheme="minorHAnsi" w:hAnsiTheme="minorHAnsi" w:cs="Arial"/>
          <w:noProof/>
        </w:rPr>
        <w:drawing>
          <wp:inline distT="0" distB="0" distL="0" distR="0" wp14:anchorId="24D12CDC" wp14:editId="57A7846C">
            <wp:extent cx="6332220" cy="4664710"/>
            <wp:effectExtent l="0" t="0" r="508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1-19 at 9.13.33 PM.png"/>
                    <pic:cNvPicPr/>
                  </pic:nvPicPr>
                  <pic:blipFill>
                    <a:blip r:embed="rId40">
                      <a:extLst>
                        <a:ext uri="{28A0092B-C50C-407E-A947-70E740481C1C}">
                          <a14:useLocalDpi xmlns:a14="http://schemas.microsoft.com/office/drawing/2010/main" val="0"/>
                        </a:ext>
                      </a:extLst>
                    </a:blip>
                    <a:stretch>
                      <a:fillRect/>
                    </a:stretch>
                  </pic:blipFill>
                  <pic:spPr>
                    <a:xfrm>
                      <a:off x="0" y="0"/>
                      <a:ext cx="6332220" cy="4664710"/>
                    </a:xfrm>
                    <a:prstGeom prst="rect">
                      <a:avLst/>
                    </a:prstGeom>
                  </pic:spPr>
                </pic:pic>
              </a:graphicData>
            </a:graphic>
          </wp:inline>
        </w:drawing>
      </w:r>
    </w:p>
    <w:p w14:paraId="1603324C" w14:textId="77777777" w:rsidR="00716568" w:rsidRPr="0089531D" w:rsidRDefault="00716568">
      <w:pPr>
        <w:widowControl/>
        <w:rPr>
          <w:rFonts w:asciiTheme="minorHAnsi" w:hAnsiTheme="minorHAnsi" w:cs="Arial"/>
        </w:rPr>
      </w:pPr>
      <w:r w:rsidRPr="0089531D">
        <w:rPr>
          <w:rFonts w:asciiTheme="minorHAnsi" w:hAnsiTheme="minorHAnsi" w:cs="Arial"/>
        </w:rPr>
        <w:br w:type="page"/>
      </w:r>
    </w:p>
    <w:p w14:paraId="13AD5DDC" w14:textId="7DBD37C3" w:rsidR="00DF0004" w:rsidRPr="005E6287" w:rsidRDefault="00716568" w:rsidP="005E6287">
      <w:pPr>
        <w:pStyle w:val="ListParagraph"/>
        <w:widowControl/>
        <w:numPr>
          <w:ilvl w:val="0"/>
          <w:numId w:val="15"/>
        </w:numPr>
        <w:ind w:hanging="540"/>
        <w:rPr>
          <w:rFonts w:asciiTheme="minorHAnsi" w:hAnsiTheme="minorHAnsi" w:cs="Arial"/>
        </w:rPr>
      </w:pPr>
      <w:r w:rsidRPr="005E6287">
        <w:rPr>
          <w:rFonts w:asciiTheme="minorHAnsi" w:hAnsiTheme="minorHAnsi" w:cs="Arial"/>
        </w:rPr>
        <w:lastRenderedPageBreak/>
        <w:t xml:space="preserve">The placement will take about </w:t>
      </w:r>
      <w:r w:rsidR="00217724" w:rsidRPr="005E6287">
        <w:rPr>
          <w:rFonts w:asciiTheme="minorHAnsi" w:hAnsiTheme="minorHAnsi" w:cs="Arial"/>
        </w:rPr>
        <w:t>5-</w:t>
      </w:r>
      <w:r w:rsidRPr="005E6287">
        <w:rPr>
          <w:rFonts w:asciiTheme="minorHAnsi" w:hAnsiTheme="minorHAnsi" w:cs="Arial"/>
        </w:rPr>
        <w:t>10 minutes to run.</w:t>
      </w:r>
    </w:p>
    <w:p w14:paraId="7CF68900" w14:textId="341EC103" w:rsidR="00716568" w:rsidRDefault="00A476FB" w:rsidP="000164EA">
      <w:pPr>
        <w:widowControl/>
        <w:ind w:left="540"/>
        <w:rPr>
          <w:rFonts w:asciiTheme="minorHAnsi" w:hAnsiTheme="minorHAnsi" w:cs="Arial"/>
        </w:rPr>
      </w:pPr>
      <w:r>
        <w:rPr>
          <w:rFonts w:asciiTheme="minorHAnsi" w:hAnsiTheme="minorHAnsi" w:cs="Arial"/>
        </w:rPr>
        <w:t xml:space="preserve">Notice the new run number: </w:t>
      </w:r>
      <w:r w:rsidR="00AB2E55" w:rsidRPr="00AB2E55">
        <w:rPr>
          <w:rFonts w:asciiTheme="minorHAnsi" w:hAnsiTheme="minorHAnsi" w:cs="Arial"/>
        </w:rPr>
        <w:t>RSJZ7QDJ</w:t>
      </w:r>
      <w:r>
        <w:rPr>
          <w:rFonts w:asciiTheme="minorHAnsi" w:hAnsiTheme="minorHAnsi" w:cs="Arial"/>
        </w:rPr>
        <w:t>. All of the files downloaded will contain this run number.</w:t>
      </w:r>
    </w:p>
    <w:p w14:paraId="30334D86" w14:textId="77777777" w:rsidR="004141CC" w:rsidRPr="0089531D" w:rsidRDefault="004141CC" w:rsidP="000164EA">
      <w:pPr>
        <w:widowControl/>
        <w:ind w:firstLine="540"/>
        <w:rPr>
          <w:rFonts w:asciiTheme="minorHAnsi" w:hAnsiTheme="minorHAnsi" w:cs="Arial"/>
        </w:rPr>
      </w:pPr>
    </w:p>
    <w:p w14:paraId="18F2BB2A" w14:textId="1A18CBD5" w:rsidR="00716568" w:rsidRPr="0089531D" w:rsidRDefault="00AB2E55" w:rsidP="00716568">
      <w:pPr>
        <w:widowControl/>
        <w:rPr>
          <w:rFonts w:asciiTheme="minorHAnsi" w:hAnsiTheme="minorHAnsi" w:cs="Arial"/>
        </w:rPr>
      </w:pPr>
      <w:r>
        <w:rPr>
          <w:rFonts w:asciiTheme="minorHAnsi" w:hAnsiTheme="minorHAnsi" w:cs="Arial"/>
          <w:noProof/>
        </w:rPr>
        <w:drawing>
          <wp:inline distT="0" distB="0" distL="0" distR="0" wp14:anchorId="44505ADC" wp14:editId="509013C7">
            <wp:extent cx="6332220" cy="4935855"/>
            <wp:effectExtent l="0" t="0" r="508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1-19 at 9.14.46 PM.png"/>
                    <pic:cNvPicPr/>
                  </pic:nvPicPr>
                  <pic:blipFill>
                    <a:blip r:embed="rId41">
                      <a:extLst>
                        <a:ext uri="{28A0092B-C50C-407E-A947-70E740481C1C}">
                          <a14:useLocalDpi xmlns:a14="http://schemas.microsoft.com/office/drawing/2010/main" val="0"/>
                        </a:ext>
                      </a:extLst>
                    </a:blip>
                    <a:stretch>
                      <a:fillRect/>
                    </a:stretch>
                  </pic:blipFill>
                  <pic:spPr>
                    <a:xfrm>
                      <a:off x="0" y="0"/>
                      <a:ext cx="6332220" cy="4935855"/>
                    </a:xfrm>
                    <a:prstGeom prst="rect">
                      <a:avLst/>
                    </a:prstGeom>
                  </pic:spPr>
                </pic:pic>
              </a:graphicData>
            </a:graphic>
          </wp:inline>
        </w:drawing>
      </w:r>
    </w:p>
    <w:p w14:paraId="3302FEF8" w14:textId="0CEE15FD" w:rsidR="00716568" w:rsidRPr="0089531D" w:rsidRDefault="00716568">
      <w:pPr>
        <w:widowControl/>
        <w:rPr>
          <w:rFonts w:asciiTheme="minorHAnsi" w:hAnsiTheme="minorHAnsi" w:cs="Arial"/>
        </w:rPr>
      </w:pPr>
      <w:r w:rsidRPr="0089531D">
        <w:rPr>
          <w:rFonts w:asciiTheme="minorHAnsi" w:hAnsiTheme="minorHAnsi" w:cs="Arial"/>
        </w:rPr>
        <w:br w:type="page"/>
      </w:r>
    </w:p>
    <w:p w14:paraId="14FC393A" w14:textId="33ACE8CF" w:rsidR="00716568" w:rsidRPr="005E6287" w:rsidRDefault="003F7581" w:rsidP="005E6287">
      <w:pPr>
        <w:pStyle w:val="ListParagraph"/>
        <w:widowControl/>
        <w:numPr>
          <w:ilvl w:val="0"/>
          <w:numId w:val="15"/>
        </w:numPr>
        <w:ind w:hanging="540"/>
        <w:rPr>
          <w:rFonts w:asciiTheme="minorHAnsi" w:hAnsiTheme="minorHAnsi" w:cs="Arial"/>
        </w:rPr>
      </w:pPr>
      <w:r w:rsidRPr="005E6287">
        <w:rPr>
          <w:rFonts w:asciiTheme="minorHAnsi" w:hAnsiTheme="minorHAnsi" w:cs="Arial"/>
        </w:rPr>
        <w:lastRenderedPageBreak/>
        <w:t>Once the run is complete, the results page will display.</w:t>
      </w:r>
      <w:r w:rsidR="000348FF" w:rsidRPr="005E6287">
        <w:rPr>
          <w:rFonts w:asciiTheme="minorHAnsi" w:hAnsiTheme="minorHAnsi" w:cs="Arial"/>
        </w:rPr>
        <w:t xml:space="preserve"> Select </w:t>
      </w:r>
      <w:r w:rsidR="000348FF" w:rsidRPr="005E6287">
        <w:rPr>
          <w:rFonts w:asciiTheme="minorHAnsi" w:hAnsiTheme="minorHAnsi" w:cs="Arial"/>
          <w:b/>
        </w:rPr>
        <w:t>View tree</w:t>
      </w:r>
      <w:r w:rsidR="000348FF" w:rsidRPr="005E6287">
        <w:rPr>
          <w:rFonts w:asciiTheme="minorHAnsi" w:hAnsiTheme="minorHAnsi" w:cs="Arial"/>
        </w:rPr>
        <w:t xml:space="preserve"> to see the tree.</w:t>
      </w:r>
    </w:p>
    <w:p w14:paraId="2B2C2456" w14:textId="4DDBA001" w:rsidR="003F7581" w:rsidRPr="0089531D" w:rsidRDefault="00520262" w:rsidP="00716568">
      <w:pPr>
        <w:widowControl/>
        <w:rPr>
          <w:rFonts w:asciiTheme="minorHAnsi" w:hAnsiTheme="minorHAnsi" w:cs="Arial"/>
        </w:rPr>
      </w:pPr>
      <w:r>
        <w:rPr>
          <w:rFonts w:asciiTheme="minorHAnsi" w:hAnsiTheme="minorHAnsi" w:cs="Arial"/>
          <w:noProof/>
        </w:rPr>
        <w:drawing>
          <wp:anchor distT="0" distB="0" distL="114300" distR="114300" simplePos="0" relativeHeight="251704320" behindDoc="0" locked="0" layoutInCell="1" allowOverlap="1" wp14:anchorId="02117F1A" wp14:editId="5670F199">
            <wp:simplePos x="0" y="0"/>
            <wp:positionH relativeFrom="margin">
              <wp:posOffset>83128</wp:posOffset>
            </wp:positionH>
            <wp:positionV relativeFrom="margin">
              <wp:posOffset>410095</wp:posOffset>
            </wp:positionV>
            <wp:extent cx="6332220" cy="4565650"/>
            <wp:effectExtent l="0" t="0" r="5080" b="635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1-19 at 9.41.38 PM.png"/>
                    <pic:cNvPicPr/>
                  </pic:nvPicPr>
                  <pic:blipFill>
                    <a:blip r:embed="rId42">
                      <a:extLst>
                        <a:ext uri="{28A0092B-C50C-407E-A947-70E740481C1C}">
                          <a14:useLocalDpi xmlns:a14="http://schemas.microsoft.com/office/drawing/2010/main" val="0"/>
                        </a:ext>
                      </a:extLst>
                    </a:blip>
                    <a:stretch>
                      <a:fillRect/>
                    </a:stretch>
                  </pic:blipFill>
                  <pic:spPr>
                    <a:xfrm>
                      <a:off x="0" y="0"/>
                      <a:ext cx="6332220" cy="4565650"/>
                    </a:xfrm>
                    <a:prstGeom prst="rect">
                      <a:avLst/>
                    </a:prstGeom>
                  </pic:spPr>
                </pic:pic>
              </a:graphicData>
            </a:graphic>
          </wp:anchor>
        </w:drawing>
      </w:r>
    </w:p>
    <w:p w14:paraId="355C3CB3" w14:textId="6B238CC0" w:rsidR="00486E0D" w:rsidRDefault="00486E0D">
      <w:pPr>
        <w:widowControl/>
        <w:rPr>
          <w:rFonts w:asciiTheme="minorHAnsi" w:hAnsiTheme="minorHAnsi" w:cs="Arial"/>
        </w:rPr>
      </w:pPr>
    </w:p>
    <w:p w14:paraId="279F592D" w14:textId="4B6403F5" w:rsidR="00486E0D" w:rsidRDefault="00486E0D">
      <w:pPr>
        <w:widowControl/>
        <w:rPr>
          <w:rFonts w:asciiTheme="minorHAnsi" w:hAnsiTheme="minorHAnsi" w:cs="Arial"/>
        </w:rPr>
      </w:pPr>
    </w:p>
    <w:p w14:paraId="577ACEE8" w14:textId="0F40BA2F" w:rsidR="00716568" w:rsidRPr="0089531D" w:rsidRDefault="00716568">
      <w:pPr>
        <w:widowControl/>
        <w:rPr>
          <w:rFonts w:asciiTheme="minorHAnsi" w:hAnsiTheme="minorHAnsi" w:cs="Arial"/>
        </w:rPr>
      </w:pPr>
      <w:r w:rsidRPr="0089531D">
        <w:rPr>
          <w:rFonts w:asciiTheme="minorHAnsi" w:hAnsiTheme="minorHAnsi" w:cs="Arial"/>
        </w:rPr>
        <w:br w:type="page"/>
      </w:r>
    </w:p>
    <w:p w14:paraId="1D60880E" w14:textId="77777777" w:rsidR="008F26AA" w:rsidRPr="0089531D" w:rsidRDefault="00E66B99" w:rsidP="005E6287">
      <w:pPr>
        <w:pStyle w:val="ListParagraph"/>
        <w:widowControl/>
        <w:numPr>
          <w:ilvl w:val="0"/>
          <w:numId w:val="15"/>
        </w:numPr>
        <w:ind w:hanging="540"/>
        <w:rPr>
          <w:rFonts w:asciiTheme="minorHAnsi" w:hAnsiTheme="minorHAnsi" w:cs="Arial"/>
          <w:szCs w:val="24"/>
        </w:rPr>
      </w:pPr>
      <w:r w:rsidRPr="0089531D">
        <w:rPr>
          <w:rFonts w:asciiTheme="minorHAnsi" w:hAnsiTheme="minorHAnsi" w:cs="Arial"/>
          <w:szCs w:val="24"/>
        </w:rPr>
        <w:lastRenderedPageBreak/>
        <w:t>The tree created by the second run is displayed</w:t>
      </w:r>
      <w:r w:rsidR="00840E98" w:rsidRPr="0089531D">
        <w:rPr>
          <w:rFonts w:asciiTheme="minorHAnsi" w:hAnsiTheme="minorHAnsi" w:cs="Arial"/>
          <w:szCs w:val="24"/>
        </w:rPr>
        <w:t xml:space="preserve"> using the following selections:</w:t>
      </w:r>
    </w:p>
    <w:p w14:paraId="1B503889" w14:textId="77777777" w:rsidR="00FC3679" w:rsidRDefault="00FC3679" w:rsidP="004D4C6D">
      <w:pPr>
        <w:ind w:firstLine="720"/>
        <w:rPr>
          <w:rFonts w:asciiTheme="minorHAnsi" w:hAnsiTheme="minorHAnsi" w:cs="Arial"/>
          <w:b/>
        </w:rPr>
      </w:pPr>
    </w:p>
    <w:p w14:paraId="6F95A321" w14:textId="77777777" w:rsidR="00840E98" w:rsidRPr="0089531D" w:rsidRDefault="00840E98" w:rsidP="004D4C6D">
      <w:pPr>
        <w:ind w:firstLine="720"/>
        <w:rPr>
          <w:rFonts w:asciiTheme="minorHAnsi" w:hAnsiTheme="minorHAnsi" w:cs="Arial"/>
        </w:rPr>
      </w:pPr>
      <w:r w:rsidRPr="0089531D">
        <w:rPr>
          <w:rFonts w:asciiTheme="minorHAnsi" w:hAnsiTheme="minorHAnsi" w:cs="Arial"/>
          <w:b/>
        </w:rPr>
        <w:t>Zoom</w:t>
      </w:r>
      <w:r w:rsidR="0089531D" w:rsidRPr="0089531D">
        <w:rPr>
          <w:rFonts w:asciiTheme="minorHAnsi" w:hAnsiTheme="minorHAnsi" w:cs="Arial"/>
          <w:b/>
        </w:rPr>
        <w:t>:</w:t>
      </w:r>
      <w:r w:rsidRPr="0089531D">
        <w:rPr>
          <w:rFonts w:asciiTheme="minorHAnsi" w:hAnsiTheme="minorHAnsi" w:cs="Arial"/>
        </w:rPr>
        <w:t xml:space="preserve"> 0.8282</w:t>
      </w:r>
    </w:p>
    <w:p w14:paraId="5AA00E24"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b/>
        </w:rPr>
        <w:t>Font size</w:t>
      </w:r>
      <w:r w:rsidR="0089531D" w:rsidRPr="0089531D">
        <w:rPr>
          <w:rFonts w:asciiTheme="minorHAnsi" w:hAnsiTheme="minorHAnsi" w:cs="Arial"/>
          <w:b/>
        </w:rPr>
        <w:t>:</w:t>
      </w:r>
      <w:r w:rsidRPr="0089531D">
        <w:rPr>
          <w:rFonts w:asciiTheme="minorHAnsi" w:hAnsiTheme="minorHAnsi" w:cs="Arial"/>
        </w:rPr>
        <w:t xml:space="preserve"> +6</w:t>
      </w:r>
    </w:p>
    <w:p w14:paraId="494B5D4F"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b/>
        </w:rPr>
        <w:t>Font size adjust bootstrap</w:t>
      </w:r>
      <w:r w:rsidR="0089531D" w:rsidRPr="0089531D">
        <w:rPr>
          <w:rFonts w:asciiTheme="minorHAnsi" w:hAnsiTheme="minorHAnsi" w:cs="Arial"/>
          <w:b/>
        </w:rPr>
        <w:t>:</w:t>
      </w:r>
      <w:r w:rsidRPr="0089531D">
        <w:rPr>
          <w:rFonts w:asciiTheme="minorHAnsi" w:hAnsiTheme="minorHAnsi" w:cs="Arial"/>
        </w:rPr>
        <w:t xml:space="preserve"> +6</w:t>
      </w:r>
    </w:p>
    <w:p w14:paraId="6B477E8E"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b/>
        </w:rPr>
        <w:t>Colorize leaves</w:t>
      </w:r>
      <w:r w:rsidRPr="0089531D">
        <w:rPr>
          <w:rFonts w:asciiTheme="minorHAnsi" w:hAnsiTheme="minorHAnsi" w:cs="Arial"/>
        </w:rPr>
        <w:t xml:space="preserve"> by Species</w:t>
      </w:r>
    </w:p>
    <w:p w14:paraId="30CF0C24"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rPr>
        <w:t xml:space="preserve">Branch </w:t>
      </w:r>
      <w:r w:rsidRPr="0089531D">
        <w:rPr>
          <w:rFonts w:asciiTheme="minorHAnsi" w:hAnsiTheme="minorHAnsi" w:cs="Arial"/>
          <w:b/>
        </w:rPr>
        <w:t>Width</w:t>
      </w:r>
      <w:r w:rsidR="0089531D" w:rsidRPr="0089531D">
        <w:rPr>
          <w:rFonts w:asciiTheme="minorHAnsi" w:hAnsiTheme="minorHAnsi" w:cs="Arial"/>
        </w:rPr>
        <w:t>:</w:t>
      </w:r>
      <w:r w:rsidRPr="0089531D">
        <w:rPr>
          <w:rFonts w:asciiTheme="minorHAnsi" w:hAnsiTheme="minorHAnsi" w:cs="Arial"/>
        </w:rPr>
        <w:t xml:space="preserve"> 2 </w:t>
      </w:r>
    </w:p>
    <w:p w14:paraId="121192FA" w14:textId="77777777" w:rsidR="00840E98" w:rsidRPr="0089531D" w:rsidRDefault="00840E98" w:rsidP="004D4C6D">
      <w:pPr>
        <w:ind w:left="360" w:firstLine="360"/>
        <w:rPr>
          <w:rFonts w:asciiTheme="minorHAnsi" w:hAnsiTheme="minorHAnsi" w:cs="Arial"/>
        </w:rPr>
      </w:pPr>
      <w:r w:rsidRPr="0089531D">
        <w:rPr>
          <w:rFonts w:asciiTheme="minorHAnsi" w:hAnsiTheme="minorHAnsi" w:cs="Arial"/>
        </w:rPr>
        <w:t xml:space="preserve">The </w:t>
      </w:r>
      <w:r w:rsidRPr="00560B6A">
        <w:rPr>
          <w:rFonts w:asciiTheme="minorHAnsi" w:hAnsiTheme="minorHAnsi" w:cs="Arial"/>
          <w:b/>
        </w:rPr>
        <w:t>branch lengths</w:t>
      </w:r>
      <w:r w:rsidRPr="0089531D">
        <w:rPr>
          <w:rFonts w:asciiTheme="minorHAnsi" w:hAnsiTheme="minorHAnsi" w:cs="Arial"/>
        </w:rPr>
        <w:t xml:space="preserve"> are drawn to scale</w:t>
      </w:r>
    </w:p>
    <w:p w14:paraId="474048C0" w14:textId="77777777" w:rsidR="00840E98" w:rsidRPr="0089531D" w:rsidRDefault="008F40EE" w:rsidP="00840E98">
      <w:pPr>
        <w:pStyle w:val="ListParagraph"/>
        <w:widowControl/>
        <w:ind w:left="360"/>
        <w:rPr>
          <w:rFonts w:asciiTheme="minorHAnsi" w:hAnsiTheme="minorHAnsi" w:cs="Arial"/>
          <w:szCs w:val="24"/>
        </w:rPr>
      </w:pPr>
      <w:r w:rsidRPr="0089531D">
        <w:rPr>
          <w:rFonts w:asciiTheme="minorHAnsi" w:hAnsiTheme="minorHAnsi" w:cs="Arial"/>
          <w:noProof/>
          <w:lang w:eastAsia="en-US" w:bidi="ar-SA"/>
        </w:rPr>
        <w:drawing>
          <wp:anchor distT="0" distB="0" distL="0" distR="0" simplePos="0" relativeHeight="125779962" behindDoc="0" locked="0" layoutInCell="1" allowOverlap="1" wp14:anchorId="2D5F6CD9" wp14:editId="1A3D9CAA">
            <wp:simplePos x="0" y="0"/>
            <wp:positionH relativeFrom="column">
              <wp:posOffset>-73660</wp:posOffset>
            </wp:positionH>
            <wp:positionV relativeFrom="paragraph">
              <wp:posOffset>250825</wp:posOffset>
            </wp:positionV>
            <wp:extent cx="6332220" cy="3944620"/>
            <wp:effectExtent l="0" t="0" r="0" b="0"/>
            <wp:wrapSquare wrapText="largest"/>
            <wp:docPr id="1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332220" cy="3944620"/>
                    </a:xfrm>
                    <a:prstGeom prst="rect">
                      <a:avLst/>
                    </a:prstGeom>
                  </pic:spPr>
                </pic:pic>
              </a:graphicData>
            </a:graphic>
            <wp14:sizeRelV relativeFrom="margin">
              <wp14:pctHeight>0</wp14:pctHeight>
            </wp14:sizeRelV>
          </wp:anchor>
        </w:drawing>
      </w:r>
    </w:p>
    <w:p w14:paraId="0833D5FB" w14:textId="77777777" w:rsidR="008F26AA" w:rsidRPr="0089531D" w:rsidRDefault="008F26AA">
      <w:pPr>
        <w:rPr>
          <w:rFonts w:asciiTheme="minorHAnsi" w:hAnsiTheme="minorHAnsi" w:cs="Arial"/>
        </w:rPr>
      </w:pPr>
    </w:p>
    <w:p w14:paraId="47A4A4B2" w14:textId="77777777" w:rsidR="008F26AA" w:rsidRPr="0089531D" w:rsidRDefault="008F26AA">
      <w:pPr>
        <w:rPr>
          <w:rFonts w:asciiTheme="minorHAnsi" w:hAnsiTheme="minorHAnsi" w:cs="Arial"/>
        </w:rPr>
      </w:pPr>
    </w:p>
    <w:p w14:paraId="124F2871" w14:textId="77777777" w:rsidR="00B86B46" w:rsidRPr="0089531D" w:rsidRDefault="00B86B46">
      <w:pPr>
        <w:widowControl/>
        <w:rPr>
          <w:rFonts w:asciiTheme="minorHAnsi" w:hAnsiTheme="minorHAnsi" w:cs="Arial"/>
        </w:rPr>
      </w:pPr>
      <w:r w:rsidRPr="0089531D">
        <w:rPr>
          <w:rFonts w:asciiTheme="minorHAnsi" w:hAnsiTheme="minorHAnsi" w:cs="Arial"/>
        </w:rPr>
        <w:br w:type="page"/>
      </w:r>
    </w:p>
    <w:p w14:paraId="01CF407C" w14:textId="3BBFCCEE" w:rsidR="008F26AA" w:rsidRPr="00AE3BEB" w:rsidRDefault="008F40EE" w:rsidP="005E6287">
      <w:pPr>
        <w:pStyle w:val="ListParagraph"/>
        <w:widowControl/>
        <w:numPr>
          <w:ilvl w:val="0"/>
          <w:numId w:val="15"/>
        </w:numPr>
        <w:tabs>
          <w:tab w:val="left" w:pos="540"/>
          <w:tab w:val="left" w:pos="3510"/>
        </w:tabs>
        <w:ind w:hanging="540"/>
        <w:rPr>
          <w:rFonts w:asciiTheme="minorHAnsi" w:hAnsiTheme="minorHAnsi" w:cs="Arial"/>
        </w:rPr>
      </w:pPr>
      <w:r w:rsidRPr="00AE3BEB">
        <w:rPr>
          <w:rFonts w:asciiTheme="minorHAnsi" w:hAnsiTheme="minorHAnsi" w:cs="Arial"/>
        </w:rPr>
        <w:lastRenderedPageBreak/>
        <w:t>Clicking on update metadata on the tree (as shown in step 15) and download</w:t>
      </w:r>
      <w:r w:rsidR="0032080E" w:rsidRPr="00AE3BEB">
        <w:rPr>
          <w:rFonts w:asciiTheme="minorHAnsi" w:hAnsiTheme="minorHAnsi" w:cs="Arial"/>
        </w:rPr>
        <w:t>ing</w:t>
      </w:r>
      <w:r w:rsidRPr="00AE3BEB">
        <w:rPr>
          <w:rFonts w:asciiTheme="minorHAnsi" w:hAnsiTheme="minorHAnsi" w:cs="Arial"/>
        </w:rPr>
        <w:t xml:space="preserve"> (as shown in</w:t>
      </w:r>
      <w:r w:rsidR="0040547A" w:rsidRPr="00AE3BEB">
        <w:rPr>
          <w:rFonts w:asciiTheme="minorHAnsi" w:hAnsiTheme="minorHAnsi" w:cs="Arial"/>
        </w:rPr>
        <w:t xml:space="preserve"> </w:t>
      </w:r>
      <w:r w:rsidRPr="00AE3BEB">
        <w:rPr>
          <w:rFonts w:asciiTheme="minorHAnsi" w:hAnsiTheme="minorHAnsi" w:cs="Arial"/>
        </w:rPr>
        <w:t xml:space="preserve">step 16) will pull up the new specimen metadata file. Sort the file by </w:t>
      </w:r>
      <w:r w:rsidR="009142D8" w:rsidRPr="00AE3BEB">
        <w:rPr>
          <w:rFonts w:asciiTheme="minorHAnsi" w:hAnsiTheme="minorHAnsi" w:cs="Arial"/>
        </w:rPr>
        <w:t>species</w:t>
      </w:r>
      <w:r w:rsidRPr="00AE3BEB">
        <w:rPr>
          <w:rFonts w:asciiTheme="minorHAnsi" w:hAnsiTheme="minorHAnsi" w:cs="Arial"/>
        </w:rPr>
        <w:t>. Now the edits made in step 18 are shown here</w:t>
      </w:r>
      <w:r w:rsidR="0032080E" w:rsidRPr="00AE3BEB">
        <w:rPr>
          <w:rFonts w:asciiTheme="minorHAnsi" w:hAnsiTheme="minorHAnsi" w:cs="Arial"/>
        </w:rPr>
        <w:t>.</w:t>
      </w:r>
      <w:r w:rsidRPr="00AE3BEB">
        <w:rPr>
          <w:rFonts w:asciiTheme="minorHAnsi" w:hAnsiTheme="minorHAnsi" w:cs="Arial"/>
        </w:rPr>
        <w:t xml:space="preserve"> </w:t>
      </w:r>
    </w:p>
    <w:p w14:paraId="4863E7C8" w14:textId="77777777" w:rsidR="00AE3BEB" w:rsidRPr="00AE3BEB" w:rsidRDefault="00AE3BEB" w:rsidP="00AE3BEB">
      <w:pPr>
        <w:pStyle w:val="ListParagraph"/>
        <w:widowControl/>
        <w:tabs>
          <w:tab w:val="left" w:pos="540"/>
          <w:tab w:val="left" w:pos="3510"/>
        </w:tabs>
        <w:rPr>
          <w:rFonts w:asciiTheme="minorHAnsi" w:hAnsiTheme="minorHAnsi" w:cs="Arial"/>
        </w:rPr>
      </w:pPr>
    </w:p>
    <w:p w14:paraId="06E988D3" w14:textId="0D823728" w:rsidR="008F26AA" w:rsidRPr="0089531D" w:rsidRDefault="00AE3BEB">
      <w:pPr>
        <w:rPr>
          <w:rFonts w:asciiTheme="minorHAnsi" w:hAnsiTheme="minorHAnsi" w:cs="Arial"/>
        </w:rPr>
      </w:pPr>
      <w:r>
        <w:rPr>
          <w:rFonts w:asciiTheme="minorHAnsi" w:hAnsiTheme="minorHAnsi" w:cs="Arial"/>
          <w:noProof/>
        </w:rPr>
        <w:drawing>
          <wp:inline distT="0" distB="0" distL="0" distR="0" wp14:anchorId="578AB8EB" wp14:editId="534D1F00">
            <wp:extent cx="6332220" cy="2681605"/>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1-19 at 9.46.24 PM.png"/>
                    <pic:cNvPicPr/>
                  </pic:nvPicPr>
                  <pic:blipFill>
                    <a:blip r:embed="rId44">
                      <a:extLst>
                        <a:ext uri="{28A0092B-C50C-407E-A947-70E740481C1C}">
                          <a14:useLocalDpi xmlns:a14="http://schemas.microsoft.com/office/drawing/2010/main" val="0"/>
                        </a:ext>
                      </a:extLst>
                    </a:blip>
                    <a:stretch>
                      <a:fillRect/>
                    </a:stretch>
                  </pic:blipFill>
                  <pic:spPr>
                    <a:xfrm>
                      <a:off x="0" y="0"/>
                      <a:ext cx="6332220" cy="2681605"/>
                    </a:xfrm>
                    <a:prstGeom prst="rect">
                      <a:avLst/>
                    </a:prstGeom>
                  </pic:spPr>
                </pic:pic>
              </a:graphicData>
            </a:graphic>
          </wp:inline>
        </w:drawing>
      </w:r>
    </w:p>
    <w:p w14:paraId="65DDF935" w14:textId="5DB57F42" w:rsidR="00574E90" w:rsidRDefault="00574E90">
      <w:pPr>
        <w:rPr>
          <w:rFonts w:asciiTheme="minorHAnsi" w:hAnsiTheme="minorHAnsi" w:cs="Arial"/>
        </w:rPr>
      </w:pPr>
    </w:p>
    <w:p w14:paraId="13DDA8D9" w14:textId="7E9B4377" w:rsidR="0032080E" w:rsidRDefault="0032080E" w:rsidP="005E6287">
      <w:pPr>
        <w:widowControl/>
        <w:tabs>
          <w:tab w:val="left" w:pos="540"/>
          <w:tab w:val="left" w:pos="3510"/>
        </w:tabs>
        <w:ind w:left="540"/>
        <w:rPr>
          <w:rFonts w:asciiTheme="minorHAnsi" w:hAnsiTheme="minorHAnsi" w:cs="Arial"/>
        </w:rPr>
      </w:pPr>
      <w:r>
        <w:rPr>
          <w:rFonts w:asciiTheme="minorHAnsi" w:hAnsiTheme="minorHAnsi" w:cs="Arial"/>
        </w:rPr>
        <w:t xml:space="preserve">Scroll to the bottom and the new unknown placements are listed. </w:t>
      </w:r>
      <w:r w:rsidR="00901B5F">
        <w:rPr>
          <w:rFonts w:asciiTheme="minorHAnsi" w:hAnsiTheme="minorHAnsi" w:cs="Arial"/>
        </w:rPr>
        <w:t>You can rename these and continue performing more placements on the same tree, as described above.</w:t>
      </w:r>
    </w:p>
    <w:p w14:paraId="25782E88" w14:textId="77777777" w:rsidR="00AE3BEB" w:rsidRPr="0089531D" w:rsidRDefault="00AE3BEB" w:rsidP="000164EA">
      <w:pPr>
        <w:widowControl/>
        <w:tabs>
          <w:tab w:val="left" w:pos="540"/>
          <w:tab w:val="left" w:pos="3510"/>
        </w:tabs>
        <w:rPr>
          <w:rFonts w:asciiTheme="minorHAnsi" w:hAnsiTheme="minorHAnsi" w:cs="Arial"/>
        </w:rPr>
      </w:pPr>
    </w:p>
    <w:p w14:paraId="0EB73B39" w14:textId="3601D2FA" w:rsidR="00574E90" w:rsidRPr="0089531D" w:rsidRDefault="00AE3BEB">
      <w:pPr>
        <w:rPr>
          <w:rFonts w:asciiTheme="minorHAnsi" w:hAnsiTheme="minorHAnsi" w:cs="Arial"/>
        </w:rPr>
      </w:pPr>
      <w:r>
        <w:rPr>
          <w:rFonts w:asciiTheme="minorHAnsi" w:hAnsiTheme="minorHAnsi" w:cs="Arial"/>
          <w:noProof/>
        </w:rPr>
        <w:drawing>
          <wp:inline distT="0" distB="0" distL="0" distR="0" wp14:anchorId="7F0783A7" wp14:editId="61C7B547">
            <wp:extent cx="6332220" cy="2884805"/>
            <wp:effectExtent l="0" t="0" r="508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1-19 at 9.47.21 PM.png"/>
                    <pic:cNvPicPr/>
                  </pic:nvPicPr>
                  <pic:blipFill>
                    <a:blip r:embed="rId45">
                      <a:extLst>
                        <a:ext uri="{28A0092B-C50C-407E-A947-70E740481C1C}">
                          <a14:useLocalDpi xmlns:a14="http://schemas.microsoft.com/office/drawing/2010/main" val="0"/>
                        </a:ext>
                      </a:extLst>
                    </a:blip>
                    <a:stretch>
                      <a:fillRect/>
                    </a:stretch>
                  </pic:blipFill>
                  <pic:spPr>
                    <a:xfrm>
                      <a:off x="0" y="0"/>
                      <a:ext cx="6332220" cy="2884805"/>
                    </a:xfrm>
                    <a:prstGeom prst="rect">
                      <a:avLst/>
                    </a:prstGeom>
                  </pic:spPr>
                </pic:pic>
              </a:graphicData>
            </a:graphic>
          </wp:inline>
        </w:drawing>
      </w:r>
    </w:p>
    <w:sectPr w:rsidR="00574E90" w:rsidRPr="0089531D">
      <w:pgSz w:w="12240" w:h="15840"/>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Liberation Serif">
    <w:altName w:val="Times New Roman"/>
    <w:panose1 w:val="020B0604020202020204"/>
    <w:charset w:val="01"/>
    <w:family w:val="roman"/>
    <w:pitch w:val="variable"/>
  </w:font>
  <w:font w:name="Droid Sans Fallback">
    <w:panose1 w:val="020B0604020202020204"/>
    <w:charset w:val="00"/>
    <w:family w:val="roman"/>
    <w:pitch w:val="default"/>
  </w:font>
  <w:font w:name="FreeSans">
    <w:altName w:val="Cambria"/>
    <w:panose1 w:val="020B0604020202020204"/>
    <w:charset w:val="00"/>
    <w:family w:val="roman"/>
    <w:pitch w:val="default"/>
  </w:font>
  <w:font w:name="Liberation Sans">
    <w:altName w:val="Arial"/>
    <w:panose1 w:val="020B0604020202020204"/>
    <w:charset w:val="01"/>
    <w:family w:val="roman"/>
    <w:pitch w:val="variable"/>
  </w:font>
  <w:font w:name="Mangal">
    <w:panose1 w:val="02040503050203030202"/>
    <w:charset w:val="01"/>
    <w:family w:val="roman"/>
    <w:pitch w:val="variable"/>
    <w:sig w:usb0="0000A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ED076A"/>
    <w:multiLevelType w:val="hybridMultilevel"/>
    <w:tmpl w:val="FB2A077E"/>
    <w:lvl w:ilvl="0" w:tplc="04090011">
      <w:start w:val="1"/>
      <w:numFmt w:val="decimal"/>
      <w:lvlText w:val="%1)"/>
      <w:lvlJc w:val="left"/>
      <w:pPr>
        <w:ind w:left="54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1024575E"/>
    <w:multiLevelType w:val="hybridMultilevel"/>
    <w:tmpl w:val="26A610B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F8155E"/>
    <w:multiLevelType w:val="hybridMultilevel"/>
    <w:tmpl w:val="B3E4CEB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63A54A4"/>
    <w:multiLevelType w:val="hybridMultilevel"/>
    <w:tmpl w:val="D3C26C80"/>
    <w:lvl w:ilvl="0" w:tplc="39D6376E">
      <w:start w:val="26"/>
      <w:numFmt w:val="decimal"/>
      <w:lvlText w:val="%1e"/>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823CBA"/>
    <w:multiLevelType w:val="hybridMultilevel"/>
    <w:tmpl w:val="183062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CA4002"/>
    <w:multiLevelType w:val="hybridMultilevel"/>
    <w:tmpl w:val="955A2540"/>
    <w:lvl w:ilvl="0" w:tplc="E1A8A7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707799E"/>
    <w:multiLevelType w:val="hybridMultilevel"/>
    <w:tmpl w:val="693EEC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FC1DBA"/>
    <w:multiLevelType w:val="hybridMultilevel"/>
    <w:tmpl w:val="35DC8578"/>
    <w:lvl w:ilvl="0" w:tplc="04090011">
      <w:start w:val="2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AD5810"/>
    <w:multiLevelType w:val="hybridMultilevel"/>
    <w:tmpl w:val="5FEEA14A"/>
    <w:lvl w:ilvl="0" w:tplc="E1A8A7C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B15252D"/>
    <w:multiLevelType w:val="hybridMultilevel"/>
    <w:tmpl w:val="B3E4CEB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BB46B62"/>
    <w:multiLevelType w:val="hybridMultilevel"/>
    <w:tmpl w:val="693EEC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CB861D5"/>
    <w:multiLevelType w:val="hybridMultilevel"/>
    <w:tmpl w:val="F4C23AF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57FF0DD1"/>
    <w:multiLevelType w:val="hybridMultilevel"/>
    <w:tmpl w:val="C8EEF4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AC3E69"/>
    <w:multiLevelType w:val="hybridMultilevel"/>
    <w:tmpl w:val="5E8A5F7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AB44EA"/>
    <w:multiLevelType w:val="hybridMultilevel"/>
    <w:tmpl w:val="5E8A5F74"/>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76804E74"/>
    <w:multiLevelType w:val="hybridMultilevel"/>
    <w:tmpl w:val="36ACCD80"/>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8A3758"/>
    <w:multiLevelType w:val="hybridMultilevel"/>
    <w:tmpl w:val="E7622C94"/>
    <w:lvl w:ilvl="0" w:tplc="04090011">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7" w15:restartNumberingAfterBreak="0">
    <w:nsid w:val="7BF12DB6"/>
    <w:multiLevelType w:val="hybridMultilevel"/>
    <w:tmpl w:val="C73026F6"/>
    <w:lvl w:ilvl="0" w:tplc="D19A8D42">
      <w:start w:val="6"/>
      <w:numFmt w:val="decimal"/>
      <w:lvlText w:val="%1d"/>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7E3153"/>
    <w:multiLevelType w:val="hybridMultilevel"/>
    <w:tmpl w:val="26A610B2"/>
    <w:lvl w:ilvl="0" w:tplc="04090011">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476670"/>
    <w:multiLevelType w:val="hybridMultilevel"/>
    <w:tmpl w:val="499AECB4"/>
    <w:lvl w:ilvl="0" w:tplc="E1A8A7C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5"/>
  </w:num>
  <w:num w:numId="3">
    <w:abstractNumId w:val="8"/>
  </w:num>
  <w:num w:numId="4">
    <w:abstractNumId w:val="19"/>
  </w:num>
  <w:num w:numId="5">
    <w:abstractNumId w:val="6"/>
  </w:num>
  <w:num w:numId="6">
    <w:abstractNumId w:val="12"/>
  </w:num>
  <w:num w:numId="7">
    <w:abstractNumId w:val="10"/>
  </w:num>
  <w:num w:numId="8">
    <w:abstractNumId w:val="16"/>
  </w:num>
  <w:num w:numId="9">
    <w:abstractNumId w:val="2"/>
  </w:num>
  <w:num w:numId="10">
    <w:abstractNumId w:val="9"/>
  </w:num>
  <w:num w:numId="11">
    <w:abstractNumId w:val="11"/>
  </w:num>
  <w:num w:numId="12">
    <w:abstractNumId w:val="17"/>
  </w:num>
  <w:num w:numId="13">
    <w:abstractNumId w:val="13"/>
  </w:num>
  <w:num w:numId="14">
    <w:abstractNumId w:val="14"/>
  </w:num>
  <w:num w:numId="15">
    <w:abstractNumId w:val="0"/>
  </w:num>
  <w:num w:numId="16">
    <w:abstractNumId w:val="15"/>
  </w:num>
  <w:num w:numId="17">
    <w:abstractNumId w:val="1"/>
  </w:num>
  <w:num w:numId="18">
    <w:abstractNumId w:val="18"/>
  </w:num>
  <w:num w:numId="19">
    <w:abstractNumId w:val="3"/>
  </w:num>
  <w:num w:numId="2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Vicki Cornish">
    <w15:presenceInfo w15:providerId="None" w15:userId="Vicki Cornish"/>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proofState w:spelling="clean" w:grammar="clean"/>
  <w:trackRevisions/>
  <w:defaultTabStop w:val="709"/>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6AA"/>
    <w:rsid w:val="00005857"/>
    <w:rsid w:val="00006E5D"/>
    <w:rsid w:val="0001086D"/>
    <w:rsid w:val="0001385E"/>
    <w:rsid w:val="000164EA"/>
    <w:rsid w:val="00016EDE"/>
    <w:rsid w:val="00020460"/>
    <w:rsid w:val="00021854"/>
    <w:rsid w:val="000348FF"/>
    <w:rsid w:val="00040239"/>
    <w:rsid w:val="0004780D"/>
    <w:rsid w:val="00052211"/>
    <w:rsid w:val="00071FD0"/>
    <w:rsid w:val="00077675"/>
    <w:rsid w:val="000A35B8"/>
    <w:rsid w:val="000B0738"/>
    <w:rsid w:val="000B110D"/>
    <w:rsid w:val="000B7BDE"/>
    <w:rsid w:val="000E26B1"/>
    <w:rsid w:val="000E4A7A"/>
    <w:rsid w:val="000F6682"/>
    <w:rsid w:val="0011013C"/>
    <w:rsid w:val="00114C0A"/>
    <w:rsid w:val="00140918"/>
    <w:rsid w:val="00141555"/>
    <w:rsid w:val="0014257D"/>
    <w:rsid w:val="00155392"/>
    <w:rsid w:val="001C0EA2"/>
    <w:rsid w:val="001C68DF"/>
    <w:rsid w:val="001D63A4"/>
    <w:rsid w:val="001E2FDA"/>
    <w:rsid w:val="001E3627"/>
    <w:rsid w:val="001F5D34"/>
    <w:rsid w:val="001F72CE"/>
    <w:rsid w:val="0020739E"/>
    <w:rsid w:val="00217724"/>
    <w:rsid w:val="00232A12"/>
    <w:rsid w:val="00246A1D"/>
    <w:rsid w:val="00250494"/>
    <w:rsid w:val="00253FD1"/>
    <w:rsid w:val="00254E47"/>
    <w:rsid w:val="002560C7"/>
    <w:rsid w:val="002630B4"/>
    <w:rsid w:val="002716D7"/>
    <w:rsid w:val="00273A63"/>
    <w:rsid w:val="002773F4"/>
    <w:rsid w:val="00295493"/>
    <w:rsid w:val="002A6DE0"/>
    <w:rsid w:val="002A78F4"/>
    <w:rsid w:val="002D685E"/>
    <w:rsid w:val="002E331D"/>
    <w:rsid w:val="00300598"/>
    <w:rsid w:val="00311AD6"/>
    <w:rsid w:val="00311EAB"/>
    <w:rsid w:val="0032080E"/>
    <w:rsid w:val="00337764"/>
    <w:rsid w:val="00355AC4"/>
    <w:rsid w:val="0037640B"/>
    <w:rsid w:val="00380BDE"/>
    <w:rsid w:val="00380F93"/>
    <w:rsid w:val="003B6C9D"/>
    <w:rsid w:val="003D3DA8"/>
    <w:rsid w:val="003F3078"/>
    <w:rsid w:val="003F7581"/>
    <w:rsid w:val="0040547A"/>
    <w:rsid w:val="00413346"/>
    <w:rsid w:val="004141CC"/>
    <w:rsid w:val="004331B7"/>
    <w:rsid w:val="00435F40"/>
    <w:rsid w:val="00462B95"/>
    <w:rsid w:val="00463DEA"/>
    <w:rsid w:val="004718E6"/>
    <w:rsid w:val="00474FD6"/>
    <w:rsid w:val="00486E0D"/>
    <w:rsid w:val="00487BB5"/>
    <w:rsid w:val="004B392B"/>
    <w:rsid w:val="004D0DA6"/>
    <w:rsid w:val="004D3FA6"/>
    <w:rsid w:val="004D4C6D"/>
    <w:rsid w:val="004E3788"/>
    <w:rsid w:val="00515CE0"/>
    <w:rsid w:val="00520262"/>
    <w:rsid w:val="00522BDC"/>
    <w:rsid w:val="0053323D"/>
    <w:rsid w:val="00560B6A"/>
    <w:rsid w:val="005659E7"/>
    <w:rsid w:val="005710F9"/>
    <w:rsid w:val="00572860"/>
    <w:rsid w:val="00574E90"/>
    <w:rsid w:val="00587B94"/>
    <w:rsid w:val="005A17BF"/>
    <w:rsid w:val="005A61EB"/>
    <w:rsid w:val="005B72A3"/>
    <w:rsid w:val="005C5FCA"/>
    <w:rsid w:val="005E2002"/>
    <w:rsid w:val="005E6287"/>
    <w:rsid w:val="0060127E"/>
    <w:rsid w:val="00630636"/>
    <w:rsid w:val="00664308"/>
    <w:rsid w:val="00666670"/>
    <w:rsid w:val="006823D8"/>
    <w:rsid w:val="006B0D1A"/>
    <w:rsid w:val="007051B6"/>
    <w:rsid w:val="00710BBE"/>
    <w:rsid w:val="00711C25"/>
    <w:rsid w:val="00716568"/>
    <w:rsid w:val="00724340"/>
    <w:rsid w:val="00732FA3"/>
    <w:rsid w:val="0073487C"/>
    <w:rsid w:val="0073539C"/>
    <w:rsid w:val="00753A3E"/>
    <w:rsid w:val="00756495"/>
    <w:rsid w:val="007612C4"/>
    <w:rsid w:val="00772D39"/>
    <w:rsid w:val="0079482B"/>
    <w:rsid w:val="007B4AE2"/>
    <w:rsid w:val="007C7116"/>
    <w:rsid w:val="007E7BE1"/>
    <w:rsid w:val="008063C1"/>
    <w:rsid w:val="00814471"/>
    <w:rsid w:val="00840E98"/>
    <w:rsid w:val="00845D85"/>
    <w:rsid w:val="008505CD"/>
    <w:rsid w:val="008528D4"/>
    <w:rsid w:val="008671AF"/>
    <w:rsid w:val="0088627A"/>
    <w:rsid w:val="0089531D"/>
    <w:rsid w:val="008A2821"/>
    <w:rsid w:val="008A5562"/>
    <w:rsid w:val="008A7A09"/>
    <w:rsid w:val="008B763D"/>
    <w:rsid w:val="008D1783"/>
    <w:rsid w:val="008D4EA6"/>
    <w:rsid w:val="008E0020"/>
    <w:rsid w:val="008E7569"/>
    <w:rsid w:val="008F0BB7"/>
    <w:rsid w:val="008F26AA"/>
    <w:rsid w:val="008F40EE"/>
    <w:rsid w:val="008F692C"/>
    <w:rsid w:val="00901B5F"/>
    <w:rsid w:val="009142D8"/>
    <w:rsid w:val="0091491A"/>
    <w:rsid w:val="00930B16"/>
    <w:rsid w:val="009322F4"/>
    <w:rsid w:val="00932B07"/>
    <w:rsid w:val="009470E3"/>
    <w:rsid w:val="00951478"/>
    <w:rsid w:val="009563B8"/>
    <w:rsid w:val="00993511"/>
    <w:rsid w:val="009A7EB5"/>
    <w:rsid w:val="009B6C69"/>
    <w:rsid w:val="009B7C52"/>
    <w:rsid w:val="009C24E4"/>
    <w:rsid w:val="009D5C03"/>
    <w:rsid w:val="009E2D6D"/>
    <w:rsid w:val="009E76BD"/>
    <w:rsid w:val="009F2EC2"/>
    <w:rsid w:val="00A07475"/>
    <w:rsid w:val="00A12DE1"/>
    <w:rsid w:val="00A13C62"/>
    <w:rsid w:val="00A2650F"/>
    <w:rsid w:val="00A45D9C"/>
    <w:rsid w:val="00A476FB"/>
    <w:rsid w:val="00A50E56"/>
    <w:rsid w:val="00A87358"/>
    <w:rsid w:val="00A95468"/>
    <w:rsid w:val="00AA3C66"/>
    <w:rsid w:val="00AA6499"/>
    <w:rsid w:val="00AB2E55"/>
    <w:rsid w:val="00AE0AC1"/>
    <w:rsid w:val="00AE3BEB"/>
    <w:rsid w:val="00AF20E0"/>
    <w:rsid w:val="00B02683"/>
    <w:rsid w:val="00B34FF2"/>
    <w:rsid w:val="00B509DA"/>
    <w:rsid w:val="00B576C8"/>
    <w:rsid w:val="00B825E3"/>
    <w:rsid w:val="00B84142"/>
    <w:rsid w:val="00B86B46"/>
    <w:rsid w:val="00B90EF5"/>
    <w:rsid w:val="00BB7BB4"/>
    <w:rsid w:val="00BC274F"/>
    <w:rsid w:val="00BE2364"/>
    <w:rsid w:val="00BE3519"/>
    <w:rsid w:val="00BF47CD"/>
    <w:rsid w:val="00BF5EA3"/>
    <w:rsid w:val="00C2107C"/>
    <w:rsid w:val="00C322A0"/>
    <w:rsid w:val="00C33A0A"/>
    <w:rsid w:val="00C40AF0"/>
    <w:rsid w:val="00C46898"/>
    <w:rsid w:val="00C55669"/>
    <w:rsid w:val="00C55F3A"/>
    <w:rsid w:val="00C649F7"/>
    <w:rsid w:val="00C66111"/>
    <w:rsid w:val="00C8638B"/>
    <w:rsid w:val="00CB2AA5"/>
    <w:rsid w:val="00CB3962"/>
    <w:rsid w:val="00CC5710"/>
    <w:rsid w:val="00CD04CF"/>
    <w:rsid w:val="00CD15B7"/>
    <w:rsid w:val="00CD2374"/>
    <w:rsid w:val="00CD351F"/>
    <w:rsid w:val="00CF462E"/>
    <w:rsid w:val="00D04D83"/>
    <w:rsid w:val="00D159A0"/>
    <w:rsid w:val="00D16E16"/>
    <w:rsid w:val="00D179E1"/>
    <w:rsid w:val="00D17FDA"/>
    <w:rsid w:val="00D4313E"/>
    <w:rsid w:val="00D46222"/>
    <w:rsid w:val="00D648FB"/>
    <w:rsid w:val="00D75B75"/>
    <w:rsid w:val="00D81684"/>
    <w:rsid w:val="00D83436"/>
    <w:rsid w:val="00D859B0"/>
    <w:rsid w:val="00D870AC"/>
    <w:rsid w:val="00DA2DB5"/>
    <w:rsid w:val="00DD03D1"/>
    <w:rsid w:val="00DE1D93"/>
    <w:rsid w:val="00DF0004"/>
    <w:rsid w:val="00E158CE"/>
    <w:rsid w:val="00E3038D"/>
    <w:rsid w:val="00E32CAE"/>
    <w:rsid w:val="00E33164"/>
    <w:rsid w:val="00E35353"/>
    <w:rsid w:val="00E64C7B"/>
    <w:rsid w:val="00E66B99"/>
    <w:rsid w:val="00E67102"/>
    <w:rsid w:val="00E76EB8"/>
    <w:rsid w:val="00E9732D"/>
    <w:rsid w:val="00EA1BFA"/>
    <w:rsid w:val="00EA297A"/>
    <w:rsid w:val="00EC4B90"/>
    <w:rsid w:val="00EC7539"/>
    <w:rsid w:val="00ED39EB"/>
    <w:rsid w:val="00EF3A70"/>
    <w:rsid w:val="00F039EA"/>
    <w:rsid w:val="00F049FB"/>
    <w:rsid w:val="00F07BE7"/>
    <w:rsid w:val="00F116AB"/>
    <w:rsid w:val="00F67CE1"/>
    <w:rsid w:val="00F7230C"/>
    <w:rsid w:val="00FA255C"/>
    <w:rsid w:val="00FB357A"/>
    <w:rsid w:val="00FC3679"/>
    <w:rsid w:val="00FF11A6"/>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5BF2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Droid Sans Fallback" w:hAnsi="Liberation Serif" w:cs="FreeSans"/>
        <w:szCs w:val="24"/>
        <w:lang w:val="en-US"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pPr>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88"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styleId="Title">
    <w:name w:val="Title"/>
    <w:basedOn w:val="Heading"/>
    <w:qFormat/>
    <w:pPr>
      <w:jc w:val="center"/>
    </w:pPr>
    <w:rPr>
      <w:b/>
      <w:bCs/>
      <w:sz w:val="56"/>
      <w:szCs w:val="56"/>
    </w:rPr>
  </w:style>
  <w:style w:type="paragraph" w:styleId="ListParagraph">
    <w:name w:val="List Paragraph"/>
    <w:basedOn w:val="Normal"/>
    <w:uiPriority w:val="34"/>
    <w:qFormat/>
    <w:rsid w:val="000B0738"/>
    <w:pPr>
      <w:ind w:left="720"/>
      <w:contextualSpacing/>
    </w:pPr>
    <w:rPr>
      <w:rFonts w:cs="Mangal"/>
      <w:szCs w:val="21"/>
    </w:rPr>
  </w:style>
  <w:style w:type="character" w:styleId="Hyperlink">
    <w:name w:val="Hyperlink"/>
    <w:basedOn w:val="DefaultParagraphFont"/>
    <w:uiPriority w:val="99"/>
    <w:unhideWhenUsed/>
    <w:rsid w:val="00BF5EA3"/>
    <w:rPr>
      <w:color w:val="0563C1" w:themeColor="hyperlink"/>
      <w:u w:val="single"/>
    </w:rPr>
  </w:style>
  <w:style w:type="paragraph" w:styleId="BalloonText">
    <w:name w:val="Balloon Text"/>
    <w:basedOn w:val="Normal"/>
    <w:link w:val="BalloonTextChar"/>
    <w:uiPriority w:val="99"/>
    <w:semiHidden/>
    <w:unhideWhenUsed/>
    <w:rsid w:val="001C68DF"/>
    <w:rPr>
      <w:rFonts w:ascii="Times New Roman" w:hAnsi="Times New Roman" w:cs="Mangal"/>
      <w:sz w:val="18"/>
      <w:szCs w:val="16"/>
    </w:rPr>
  </w:style>
  <w:style w:type="character" w:customStyle="1" w:styleId="BalloonTextChar">
    <w:name w:val="Balloon Text Char"/>
    <w:basedOn w:val="DefaultParagraphFont"/>
    <w:link w:val="BalloonText"/>
    <w:uiPriority w:val="99"/>
    <w:semiHidden/>
    <w:rsid w:val="001C68DF"/>
    <w:rPr>
      <w:rFonts w:ascii="Times New Roman" w:hAnsi="Times New Roman" w:cs="Mangal"/>
      <w:sz w:val="18"/>
      <w:szCs w:val="16"/>
    </w:rPr>
  </w:style>
  <w:style w:type="character" w:styleId="CommentReference">
    <w:name w:val="annotation reference"/>
    <w:basedOn w:val="DefaultParagraphFont"/>
    <w:uiPriority w:val="99"/>
    <w:semiHidden/>
    <w:unhideWhenUsed/>
    <w:rsid w:val="00993511"/>
    <w:rPr>
      <w:sz w:val="16"/>
      <w:szCs w:val="16"/>
    </w:rPr>
  </w:style>
  <w:style w:type="paragraph" w:styleId="CommentText">
    <w:name w:val="annotation text"/>
    <w:basedOn w:val="Normal"/>
    <w:link w:val="CommentTextChar"/>
    <w:uiPriority w:val="99"/>
    <w:semiHidden/>
    <w:unhideWhenUsed/>
    <w:rsid w:val="00993511"/>
    <w:rPr>
      <w:rFonts w:cs="Mangal"/>
      <w:sz w:val="20"/>
      <w:szCs w:val="18"/>
    </w:rPr>
  </w:style>
  <w:style w:type="character" w:customStyle="1" w:styleId="CommentTextChar">
    <w:name w:val="Comment Text Char"/>
    <w:basedOn w:val="DefaultParagraphFont"/>
    <w:link w:val="CommentText"/>
    <w:uiPriority w:val="99"/>
    <w:semiHidden/>
    <w:rsid w:val="00993511"/>
    <w:rPr>
      <w:rFonts w:cs="Mangal"/>
      <w:szCs w:val="18"/>
    </w:rPr>
  </w:style>
  <w:style w:type="paragraph" w:styleId="CommentSubject">
    <w:name w:val="annotation subject"/>
    <w:basedOn w:val="CommentText"/>
    <w:next w:val="CommentText"/>
    <w:link w:val="CommentSubjectChar"/>
    <w:uiPriority w:val="99"/>
    <w:semiHidden/>
    <w:unhideWhenUsed/>
    <w:rsid w:val="00993511"/>
    <w:rPr>
      <w:b/>
      <w:bCs/>
    </w:rPr>
  </w:style>
  <w:style w:type="character" w:customStyle="1" w:styleId="CommentSubjectChar">
    <w:name w:val="Comment Subject Char"/>
    <w:basedOn w:val="CommentTextChar"/>
    <w:link w:val="CommentSubject"/>
    <w:uiPriority w:val="99"/>
    <w:semiHidden/>
    <w:rsid w:val="00993511"/>
    <w:rPr>
      <w:rFonts w:cs="Mangal"/>
      <w:b/>
      <w:bCs/>
      <w:szCs w:val="18"/>
    </w:rPr>
  </w:style>
  <w:style w:type="character" w:styleId="FollowedHyperlink">
    <w:name w:val="FollowedHyperlink"/>
    <w:basedOn w:val="DefaultParagraphFont"/>
    <w:uiPriority w:val="99"/>
    <w:semiHidden/>
    <w:unhideWhenUsed/>
    <w:rsid w:val="000A35B8"/>
    <w:rPr>
      <w:color w:val="954F72" w:themeColor="followedHyperlink"/>
      <w:u w:val="single"/>
    </w:rPr>
  </w:style>
  <w:style w:type="character" w:styleId="UnresolvedMention">
    <w:name w:val="Unresolved Mention"/>
    <w:basedOn w:val="DefaultParagraphFont"/>
    <w:uiPriority w:val="99"/>
    <w:rsid w:val="001C0EA2"/>
    <w:rPr>
      <w:color w:val="605E5C"/>
      <w:shd w:val="clear" w:color="auto" w:fill="E1DFDD"/>
    </w:rPr>
  </w:style>
  <w:style w:type="paragraph" w:styleId="Revision">
    <w:name w:val="Revision"/>
    <w:hidden/>
    <w:uiPriority w:val="99"/>
    <w:semiHidden/>
    <w:rsid w:val="005E6287"/>
    <w:rPr>
      <w:rFonts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0284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1.png"/><Relationship Id="rId21" Type="http://schemas.openxmlformats.org/officeDocument/2006/relationships/image" Target="media/image17.png"/><Relationship Id="rId34" Type="http://schemas.openxmlformats.org/officeDocument/2006/relationships/image" Target="media/image27.png"/><Relationship Id="rId42" Type="http://schemas.openxmlformats.org/officeDocument/2006/relationships/image" Target="media/image35.png"/><Relationship Id="rId47" Type="http://schemas.microsoft.com/office/2011/relationships/people" Target="people.xm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7.png"/><Relationship Id="rId24" Type="http://schemas.openxmlformats.org/officeDocument/2006/relationships/image" Target="media/image15.png"/><Relationship Id="rId32" Type="http://schemas.openxmlformats.org/officeDocument/2006/relationships/image" Target="media/image24.png"/><Relationship Id="rId37" Type="http://schemas.openxmlformats.org/officeDocument/2006/relationships/image" Target="media/image33.png"/><Relationship Id="rId40" Type="http://schemas.openxmlformats.org/officeDocument/2006/relationships/image" Target="media/image32.png"/><Relationship Id="rId45" Type="http://schemas.openxmlformats.org/officeDocument/2006/relationships/image" Target="media/image38.png"/><Relationship Id="rId5" Type="http://schemas.openxmlformats.org/officeDocument/2006/relationships/hyperlink" Target="https://vclv99-239.hpc.ncsu.edu/tbas2_1/pages/tbas.php" TargetMode="Externa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0.png"/><Relationship Id="rId36" Type="http://schemas.openxmlformats.org/officeDocument/2006/relationships/image" Target="media/image29.png"/><Relationship Id="rId19" Type="http://schemas.openxmlformats.org/officeDocument/2006/relationships/image" Target="media/image10.png"/><Relationship Id="rId31" Type="http://schemas.openxmlformats.org/officeDocument/2006/relationships/image" Target="media/image23.png"/><Relationship Id="rId44" Type="http://schemas.openxmlformats.org/officeDocument/2006/relationships/image" Target="media/image37.png"/><Relationship Id="rId4"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28</Pages>
  <Words>1017</Words>
  <Characters>5802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jim </dc:creator>
  <dc:description/>
  <cp:lastModifiedBy>Vicki Cornish</cp:lastModifiedBy>
  <cp:revision>5</cp:revision>
  <dcterms:created xsi:type="dcterms:W3CDTF">2020-02-26T14:54:00Z</dcterms:created>
  <dcterms:modified xsi:type="dcterms:W3CDTF">2020-02-26T15:03:00Z</dcterms:modified>
  <dc:language>en-US</dc:language>
</cp:coreProperties>
</file>