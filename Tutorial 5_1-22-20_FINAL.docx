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8E82EB" w14:textId="0A43338A" w:rsidR="00781A1C" w:rsidRDefault="007B0C61" w:rsidP="00781A1C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Tutorial</w:t>
      </w:r>
      <w:r w:rsidR="00724668">
        <w:rPr>
          <w:b/>
          <w:sz w:val="28"/>
          <w:szCs w:val="28"/>
        </w:rPr>
        <w:t xml:space="preserve"> </w:t>
      </w:r>
      <w:r w:rsidR="003D7F11">
        <w:rPr>
          <w:b/>
          <w:sz w:val="28"/>
          <w:szCs w:val="28"/>
        </w:rPr>
        <w:t>5</w:t>
      </w:r>
      <w:r w:rsidR="001D2CC3">
        <w:rPr>
          <w:b/>
          <w:sz w:val="28"/>
          <w:szCs w:val="28"/>
        </w:rPr>
        <w:t xml:space="preserve">: </w:t>
      </w:r>
      <w:r w:rsidR="008B6482" w:rsidRPr="008B6482">
        <w:rPr>
          <w:b/>
          <w:sz w:val="28"/>
          <w:szCs w:val="28"/>
        </w:rPr>
        <w:t>Phylogeny-based placement of unknown sequences and specimen metadata on a custom reference tree</w:t>
      </w:r>
    </w:p>
    <w:p w14:paraId="305B6E19" w14:textId="77777777" w:rsidR="00C337D1" w:rsidRPr="00781A1C" w:rsidRDefault="00C337D1" w:rsidP="00781A1C">
      <w:pPr>
        <w:jc w:val="center"/>
        <w:rPr>
          <w:b/>
          <w:sz w:val="28"/>
          <w:szCs w:val="28"/>
        </w:rPr>
      </w:pPr>
    </w:p>
    <w:p w14:paraId="0FEBF10C" w14:textId="4F1CDBDF" w:rsidR="006F56B5" w:rsidRPr="00641213" w:rsidRDefault="008B6482" w:rsidP="000A6C69">
      <w:pPr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</w:rPr>
        <w:t>In this tutorial</w:t>
      </w:r>
      <w:r w:rsidR="003D7F11">
        <w:rPr>
          <w:rFonts w:asciiTheme="minorHAnsi" w:hAnsiTheme="minorHAnsi" w:cstheme="minorHAnsi"/>
        </w:rPr>
        <w:t>,</w:t>
      </w:r>
      <w:r w:rsidRPr="00641213">
        <w:rPr>
          <w:rFonts w:asciiTheme="minorHAnsi" w:hAnsiTheme="minorHAnsi" w:cstheme="minorHAnsi"/>
        </w:rPr>
        <w:t xml:space="preserve"> the custom reference tree that was created in Tutorial 3 </w:t>
      </w:r>
      <w:r w:rsidR="003D7F11">
        <w:rPr>
          <w:rFonts w:asciiTheme="minorHAnsi" w:hAnsiTheme="minorHAnsi" w:cstheme="minorHAnsi"/>
        </w:rPr>
        <w:t xml:space="preserve">will be used </w:t>
      </w:r>
      <w:r w:rsidRPr="00641213">
        <w:rPr>
          <w:rFonts w:asciiTheme="minorHAnsi" w:hAnsiTheme="minorHAnsi" w:cstheme="minorHAnsi"/>
        </w:rPr>
        <w:t xml:space="preserve">to </w:t>
      </w:r>
      <w:r w:rsidR="004845BB" w:rsidRPr="00641213">
        <w:rPr>
          <w:rFonts w:asciiTheme="minorHAnsi" w:hAnsiTheme="minorHAnsi" w:cstheme="minorHAnsi"/>
        </w:rPr>
        <w:t>illustrate</w:t>
      </w:r>
      <w:r w:rsidRPr="00641213">
        <w:rPr>
          <w:rFonts w:asciiTheme="minorHAnsi" w:hAnsiTheme="minorHAnsi" w:cstheme="minorHAnsi"/>
        </w:rPr>
        <w:t xml:space="preserve"> how unknowns can be examined using phylogeny-based placement. </w:t>
      </w:r>
    </w:p>
    <w:p w14:paraId="178C3300" w14:textId="77777777" w:rsidR="006F56B5" w:rsidRPr="00641213" w:rsidRDefault="006F56B5" w:rsidP="000A6C69">
      <w:pPr>
        <w:rPr>
          <w:rFonts w:asciiTheme="minorHAnsi" w:hAnsiTheme="minorHAnsi" w:cstheme="minorHAnsi"/>
        </w:rPr>
      </w:pPr>
    </w:p>
    <w:p w14:paraId="7E34EC7A" w14:textId="7335F553" w:rsidR="000207F6" w:rsidRPr="00641213" w:rsidRDefault="000A6C69" w:rsidP="00F13BCB">
      <w:pPr>
        <w:pStyle w:val="ListParagraph"/>
        <w:numPr>
          <w:ilvl w:val="0"/>
          <w:numId w:val="3"/>
        </w:numPr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</w:rPr>
        <w:t xml:space="preserve">Before beginning the tutorial, </w:t>
      </w:r>
      <w:r w:rsidR="004845BB" w:rsidRPr="00641213">
        <w:rPr>
          <w:rFonts w:asciiTheme="minorHAnsi" w:hAnsiTheme="minorHAnsi" w:cstheme="minorHAnsi"/>
        </w:rPr>
        <w:t>download these two example files:</w:t>
      </w:r>
      <w:r w:rsidRPr="00641213">
        <w:rPr>
          <w:rFonts w:asciiTheme="minorHAnsi" w:hAnsiTheme="minorHAnsi" w:cstheme="minorHAnsi"/>
        </w:rPr>
        <w:t xml:space="preserve"> </w:t>
      </w:r>
      <w:hyperlink r:id="rId5" w:history="1">
        <w:r w:rsidRPr="00641213">
          <w:rPr>
            <w:rStyle w:val="Hyperlink"/>
            <w:rFonts w:asciiTheme="minorHAnsi" w:hAnsiTheme="minorHAnsi" w:cstheme="minorHAnsi"/>
          </w:rPr>
          <w:t>Unknowns ITS file1</w:t>
        </w:r>
      </w:hyperlink>
      <w:r w:rsidR="00CC1F8F" w:rsidRPr="00641213">
        <w:rPr>
          <w:rFonts w:asciiTheme="minorHAnsi" w:hAnsiTheme="minorHAnsi" w:cstheme="minorHAnsi"/>
        </w:rPr>
        <w:t xml:space="preserve"> and</w:t>
      </w:r>
      <w:r w:rsidRPr="00641213">
        <w:rPr>
          <w:rFonts w:asciiTheme="minorHAnsi" w:hAnsiTheme="minorHAnsi" w:cstheme="minorHAnsi"/>
        </w:rPr>
        <w:t xml:space="preserve"> </w:t>
      </w:r>
      <w:hyperlink r:id="rId6" w:history="1">
        <w:r w:rsidR="00CC1F8F" w:rsidRPr="00641213">
          <w:rPr>
            <w:rStyle w:val="Hyperlink"/>
            <w:rFonts w:asciiTheme="minorHAnsi" w:hAnsiTheme="minorHAnsi" w:cstheme="minorHAnsi"/>
          </w:rPr>
          <w:t>Unknowns metadata</w:t>
        </w:r>
      </w:hyperlink>
      <w:r w:rsidR="00CC1F8F" w:rsidRPr="00641213">
        <w:rPr>
          <w:rFonts w:asciiTheme="minorHAnsi" w:hAnsiTheme="minorHAnsi" w:cstheme="minorHAnsi"/>
        </w:rPr>
        <w:t>.</w:t>
      </w:r>
      <w:r w:rsidR="00CC1F8F" w:rsidRPr="00641213">
        <w:rPr>
          <w:rFonts w:asciiTheme="minorHAnsi" w:hAnsiTheme="minorHAnsi" w:cstheme="minorHAnsi"/>
          <w:noProof/>
        </w:rPr>
        <w:t xml:space="preserve"> </w:t>
      </w:r>
      <w:r w:rsidR="006F56B5" w:rsidRPr="00641213">
        <w:rPr>
          <w:rFonts w:asciiTheme="minorHAnsi" w:hAnsiTheme="minorHAnsi" w:cstheme="minorHAnsi"/>
          <w:noProof/>
        </w:rPr>
        <w:t>Then go to</w:t>
      </w:r>
      <w:r w:rsidR="00BF204F" w:rsidRPr="00641213">
        <w:rPr>
          <w:rFonts w:asciiTheme="minorHAnsi" w:hAnsiTheme="minorHAnsi" w:cstheme="minorHAnsi"/>
        </w:rPr>
        <w:t xml:space="preserve"> the </w:t>
      </w:r>
      <w:hyperlink r:id="rId7" w:history="1">
        <w:r w:rsidR="00BF204F" w:rsidRPr="003D7F11">
          <w:rPr>
            <w:rStyle w:val="Hyperlink"/>
            <w:rFonts w:asciiTheme="minorHAnsi" w:hAnsiTheme="minorHAnsi" w:cstheme="minorHAnsi"/>
          </w:rPr>
          <w:t xml:space="preserve">T-BAS start </w:t>
        </w:r>
        <w:r w:rsidR="000D3B2F" w:rsidRPr="003D7F11">
          <w:rPr>
            <w:rStyle w:val="Hyperlink"/>
            <w:rFonts w:asciiTheme="minorHAnsi" w:hAnsiTheme="minorHAnsi" w:cstheme="minorHAnsi"/>
          </w:rPr>
          <w:t>page</w:t>
        </w:r>
      </w:hyperlink>
      <w:r w:rsidR="003D7F11">
        <w:rPr>
          <w:rStyle w:val="Hyperlink"/>
          <w:rFonts w:asciiTheme="minorHAnsi" w:hAnsiTheme="minorHAnsi" w:cstheme="minorHAnsi"/>
        </w:rPr>
        <w:t xml:space="preserve"> </w:t>
      </w:r>
      <w:r w:rsidR="00BF204F" w:rsidRPr="00641213">
        <w:rPr>
          <w:rFonts w:asciiTheme="minorHAnsi" w:hAnsiTheme="minorHAnsi" w:cstheme="minorHAnsi"/>
        </w:rPr>
        <w:t xml:space="preserve">and </w:t>
      </w:r>
      <w:r w:rsidR="003D67C8" w:rsidRPr="00641213">
        <w:rPr>
          <w:rFonts w:asciiTheme="minorHAnsi" w:hAnsiTheme="minorHAnsi" w:cstheme="minorHAnsi"/>
        </w:rPr>
        <w:t xml:space="preserve">click on </w:t>
      </w:r>
      <w:r w:rsidR="003D67C8" w:rsidRPr="00641213">
        <w:rPr>
          <w:rFonts w:asciiTheme="minorHAnsi" w:hAnsiTheme="minorHAnsi" w:cstheme="minorHAnsi"/>
          <w:b/>
        </w:rPr>
        <w:t>User Trees</w:t>
      </w:r>
      <w:r w:rsidR="007A2C53" w:rsidRPr="00641213">
        <w:rPr>
          <w:rFonts w:asciiTheme="minorHAnsi" w:hAnsiTheme="minorHAnsi" w:cstheme="minorHAnsi"/>
        </w:rPr>
        <w:t>.</w:t>
      </w:r>
    </w:p>
    <w:p w14:paraId="253999AE" w14:textId="24F36D43" w:rsidR="000207F6" w:rsidRPr="00641213" w:rsidRDefault="000207F6" w:rsidP="000207F6">
      <w:pPr>
        <w:pStyle w:val="ListParagraph"/>
        <w:ind w:left="360"/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594240" behindDoc="0" locked="0" layoutInCell="1" allowOverlap="1" wp14:anchorId="14D356CD" wp14:editId="6CCD8489">
                <wp:simplePos x="0" y="0"/>
                <wp:positionH relativeFrom="column">
                  <wp:posOffset>-1270</wp:posOffset>
                </wp:positionH>
                <wp:positionV relativeFrom="paragraph">
                  <wp:posOffset>202261</wp:posOffset>
                </wp:positionV>
                <wp:extent cx="5943600" cy="2513965"/>
                <wp:effectExtent l="0" t="0" r="0" b="635"/>
                <wp:wrapTopAndBottom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513965"/>
                          <a:chOff x="0" y="0"/>
                          <a:chExt cx="5943600" cy="251396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13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Down Arrow 97"/>
                        <wps:cNvSpPr>
                          <a:spLocks/>
                        </wps:cNvSpPr>
                        <wps:spPr>
                          <a:xfrm>
                            <a:off x="2879002" y="814812"/>
                            <a:ext cx="165735" cy="28702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65175" id="Group 75" o:spid="_x0000_s1026" style="position:absolute;margin-left:-.1pt;margin-top:15.95pt;width:468pt;height:197.95pt;z-index:251594240" coordsize="59436,2513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width:59436;height:251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">
                  <v:imagedata r:id="rId9" o:title=""/>
                </v:shape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97" o:spid="_x0000_s1028" type="#_x0000_t67" style="position:absolute;left:28790;top:8148;width:1657;height:287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" adj="15364" fillcolor="red" stroked="f" strokeweight="1pt"/>
                <w10:wrap type="topAndBottom"/>
              </v:group>
            </w:pict>
          </mc:Fallback>
        </mc:AlternateContent>
      </w:r>
    </w:p>
    <w:p w14:paraId="1F338029" w14:textId="77777777" w:rsidR="00C209CB" w:rsidRPr="00641213" w:rsidRDefault="00C209CB" w:rsidP="000207F6">
      <w:pPr>
        <w:pStyle w:val="ListParagraph"/>
        <w:ind w:left="360"/>
        <w:rPr>
          <w:rFonts w:asciiTheme="minorHAnsi" w:hAnsiTheme="minorHAnsi" w:cstheme="minorHAnsi"/>
        </w:rPr>
      </w:pPr>
    </w:p>
    <w:p w14:paraId="39941A5B" w14:textId="77777777" w:rsidR="003D7F11" w:rsidRDefault="003D7F11" w:rsidP="000207F6">
      <w:pPr>
        <w:pStyle w:val="ListParagraph"/>
        <w:ind w:left="360"/>
        <w:rPr>
          <w:rFonts w:asciiTheme="minorHAnsi" w:hAnsiTheme="minorHAnsi" w:cstheme="minorHAnsi"/>
        </w:rPr>
      </w:pPr>
    </w:p>
    <w:p w14:paraId="1E2038E8" w14:textId="748BFDCA" w:rsidR="00D2120A" w:rsidRPr="00641213" w:rsidRDefault="0051224E" w:rsidP="000207F6">
      <w:pPr>
        <w:pStyle w:val="ListParagraph"/>
        <w:ind w:left="360"/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</w:rPr>
        <w:t xml:space="preserve">This page will list all of the uploaded user trees. Click on the </w:t>
      </w:r>
      <w:r w:rsidRPr="00641213">
        <w:rPr>
          <w:rFonts w:asciiTheme="minorHAnsi" w:hAnsiTheme="minorHAnsi" w:cstheme="minorHAnsi"/>
          <w:b/>
          <w:i/>
        </w:rPr>
        <w:t xml:space="preserve">Ramularia </w:t>
      </w:r>
      <w:r w:rsidRPr="00641213">
        <w:rPr>
          <w:rFonts w:asciiTheme="minorHAnsi" w:hAnsiTheme="minorHAnsi" w:cstheme="minorHAnsi"/>
          <w:b/>
        </w:rPr>
        <w:t>species complex</w:t>
      </w:r>
      <w:r w:rsidRPr="00641213">
        <w:rPr>
          <w:rFonts w:asciiTheme="minorHAnsi" w:hAnsiTheme="minorHAnsi" w:cstheme="minorHAnsi"/>
        </w:rPr>
        <w:t xml:space="preserve"> tree.</w:t>
      </w:r>
      <w:r w:rsidRPr="00641213">
        <w:rPr>
          <w:rFonts w:asciiTheme="minorHAnsi" w:hAnsiTheme="minorHAnsi" w:cstheme="minorHAnsi"/>
          <w:noProof/>
        </w:rPr>
        <w:t xml:space="preserve"> </w:t>
      </w:r>
      <w:r w:rsidR="00D2120A" w:rsidRPr="00641213">
        <w:rPr>
          <w:rFonts w:asciiTheme="minorHAnsi" w:hAnsiTheme="minorHAnsi" w:cstheme="minorHAnsi"/>
        </w:rPr>
        <w:t xml:space="preserve">After clicking on the </w:t>
      </w:r>
      <w:r w:rsidR="00073220" w:rsidRPr="00641213">
        <w:rPr>
          <w:rFonts w:asciiTheme="minorHAnsi" w:hAnsiTheme="minorHAnsi" w:cstheme="minorHAnsi"/>
        </w:rPr>
        <w:t>bullet for</w:t>
      </w:r>
      <w:r w:rsidR="007A3BDC" w:rsidRPr="00641213">
        <w:rPr>
          <w:rFonts w:asciiTheme="minorHAnsi" w:hAnsiTheme="minorHAnsi" w:cstheme="minorHAnsi"/>
          <w:b/>
          <w:i/>
        </w:rPr>
        <w:t xml:space="preserve"> Ramularia </w:t>
      </w:r>
      <w:r w:rsidR="007A3BDC" w:rsidRPr="00641213">
        <w:rPr>
          <w:rFonts w:asciiTheme="minorHAnsi" w:hAnsiTheme="minorHAnsi" w:cstheme="minorHAnsi"/>
          <w:b/>
        </w:rPr>
        <w:t>species complex</w:t>
      </w:r>
      <w:r w:rsidR="00073220" w:rsidRPr="00641213">
        <w:rPr>
          <w:rFonts w:asciiTheme="minorHAnsi" w:hAnsiTheme="minorHAnsi" w:cstheme="minorHAnsi"/>
        </w:rPr>
        <w:t>,</w:t>
      </w:r>
      <w:r w:rsidR="00D2120A" w:rsidRPr="00641213">
        <w:rPr>
          <w:rFonts w:asciiTheme="minorHAnsi" w:hAnsiTheme="minorHAnsi" w:cstheme="minorHAnsi"/>
        </w:rPr>
        <w:t xml:space="preserve"> the buttons to </w:t>
      </w:r>
      <w:r w:rsidR="00073220" w:rsidRPr="00641213">
        <w:rPr>
          <w:rFonts w:asciiTheme="minorHAnsi" w:hAnsiTheme="minorHAnsi" w:cstheme="minorHAnsi"/>
          <w:b/>
        </w:rPr>
        <w:t>V</w:t>
      </w:r>
      <w:r w:rsidR="00D2120A" w:rsidRPr="00641213">
        <w:rPr>
          <w:rFonts w:asciiTheme="minorHAnsi" w:hAnsiTheme="minorHAnsi" w:cstheme="minorHAnsi"/>
          <w:b/>
        </w:rPr>
        <w:t xml:space="preserve">iew </w:t>
      </w:r>
      <w:r w:rsidR="00073220" w:rsidRPr="00641213">
        <w:rPr>
          <w:rFonts w:asciiTheme="minorHAnsi" w:hAnsiTheme="minorHAnsi" w:cstheme="minorHAnsi"/>
          <w:b/>
        </w:rPr>
        <w:t>M</w:t>
      </w:r>
      <w:r w:rsidR="00D2120A" w:rsidRPr="00641213">
        <w:rPr>
          <w:rFonts w:asciiTheme="minorHAnsi" w:hAnsiTheme="minorHAnsi" w:cstheme="minorHAnsi"/>
          <w:b/>
        </w:rPr>
        <w:t>etadata</w:t>
      </w:r>
      <w:r w:rsidR="00D2120A" w:rsidRPr="00641213">
        <w:rPr>
          <w:rFonts w:asciiTheme="minorHAnsi" w:hAnsiTheme="minorHAnsi" w:cstheme="minorHAnsi"/>
        </w:rPr>
        <w:t xml:space="preserve"> or </w:t>
      </w:r>
      <w:r w:rsidR="00073220" w:rsidRPr="00641213">
        <w:rPr>
          <w:rFonts w:asciiTheme="minorHAnsi" w:hAnsiTheme="minorHAnsi" w:cstheme="minorHAnsi"/>
          <w:b/>
        </w:rPr>
        <w:t>Place Unknowns</w:t>
      </w:r>
      <w:r w:rsidR="00D2120A" w:rsidRPr="00641213">
        <w:rPr>
          <w:rFonts w:asciiTheme="minorHAnsi" w:hAnsiTheme="minorHAnsi" w:cstheme="minorHAnsi"/>
          <w:b/>
        </w:rPr>
        <w:t xml:space="preserve"> </w:t>
      </w:r>
      <w:r w:rsidR="00D2120A" w:rsidRPr="00641213">
        <w:rPr>
          <w:rFonts w:asciiTheme="minorHAnsi" w:hAnsiTheme="minorHAnsi" w:cstheme="minorHAnsi"/>
        </w:rPr>
        <w:t xml:space="preserve">will be visible. </w:t>
      </w:r>
      <w:r w:rsidR="00717C11" w:rsidRPr="00641213">
        <w:rPr>
          <w:rFonts w:asciiTheme="minorHAnsi" w:hAnsiTheme="minorHAnsi" w:cstheme="minorHAnsi"/>
        </w:rPr>
        <w:t xml:space="preserve">Click on </w:t>
      </w:r>
      <w:r w:rsidR="00717C11" w:rsidRPr="00641213">
        <w:rPr>
          <w:rFonts w:asciiTheme="minorHAnsi" w:hAnsiTheme="minorHAnsi" w:cstheme="minorHAnsi"/>
          <w:b/>
        </w:rPr>
        <w:t>Place Unknowns</w:t>
      </w:r>
      <w:r w:rsidR="00717C11" w:rsidRPr="00641213">
        <w:rPr>
          <w:rFonts w:asciiTheme="minorHAnsi" w:hAnsiTheme="minorHAnsi" w:cstheme="minorHAnsi"/>
        </w:rPr>
        <w:t>.</w:t>
      </w:r>
    </w:p>
    <w:p w14:paraId="5533D946" w14:textId="77777777" w:rsidR="00073220" w:rsidRPr="00641213" w:rsidRDefault="00073220">
      <w:pPr>
        <w:rPr>
          <w:rFonts w:asciiTheme="minorHAnsi" w:hAnsiTheme="minorHAnsi" w:cstheme="minorHAnsi"/>
        </w:rPr>
      </w:pPr>
    </w:p>
    <w:p w14:paraId="412326B9" w14:textId="1CF91334" w:rsidR="00D2120A" w:rsidRPr="00641213" w:rsidRDefault="002446A8">
      <w:pPr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  <w:noProof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A62867D" wp14:editId="23625E61">
                <wp:simplePos x="0" y="0"/>
                <wp:positionH relativeFrom="column">
                  <wp:posOffset>198783</wp:posOffset>
                </wp:positionH>
                <wp:positionV relativeFrom="paragraph">
                  <wp:posOffset>86167</wp:posOffset>
                </wp:positionV>
                <wp:extent cx="5943600" cy="2213113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3600" cy="2213113"/>
                          <a:chOff x="0" y="0"/>
                          <a:chExt cx="5943600" cy="2096135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096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Down Arrow 66"/>
                        <wps:cNvSpPr>
                          <a:spLocks/>
                        </wps:cNvSpPr>
                        <wps:spPr>
                          <a:xfrm rot="16200000">
                            <a:off x="908264" y="1448311"/>
                            <a:ext cx="165735" cy="28702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49ED95" id="Group 86" o:spid="_x0000_s1026" style="position:absolute;margin-left:15.65pt;margin-top:6.8pt;width:468pt;height:174.25pt;z-index:251635200;mso-width-relative:margin;mso-height-relative:margin" coordsize="59436,2096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">
                <v:shape id="Picture 13" o:spid="_x0000_s1027" type="#_x0000_t75" style="position:absolute;width:59436;height:209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">
                  <v:imagedata r:id="rId11" o:title=""/>
                </v:shape>
                <v:shape id="Down Arrow 66" o:spid="_x0000_s1028" type="#_x0000_t67" style="position:absolute;left:9082;top:14483;width:1657;height:2870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" adj="15364" fillcolor="red" stroked="f" strokeweight="1pt"/>
              </v:group>
            </w:pict>
          </mc:Fallback>
        </mc:AlternateContent>
      </w:r>
    </w:p>
    <w:p w14:paraId="7C916E4E" w14:textId="5B1CE8C3" w:rsidR="00D2120A" w:rsidRPr="00641213" w:rsidRDefault="00D2120A">
      <w:pPr>
        <w:rPr>
          <w:rFonts w:asciiTheme="minorHAnsi" w:hAnsiTheme="minorHAnsi" w:cstheme="minorHAnsi"/>
        </w:rPr>
      </w:pPr>
      <w:r w:rsidRPr="00641213">
        <w:rPr>
          <w:rFonts w:asciiTheme="minorHAnsi" w:hAnsiTheme="minorHAnsi" w:cstheme="minorHAnsi"/>
        </w:rPr>
        <w:br w:type="page"/>
      </w:r>
    </w:p>
    <w:p w14:paraId="7241A423" w14:textId="743D026E" w:rsidR="00F82545" w:rsidRPr="00641213" w:rsidRDefault="00C337D1" w:rsidP="00C337D1">
      <w:pPr>
        <w:pStyle w:val="ListParagraph"/>
        <w:numPr>
          <w:ilvl w:val="0"/>
          <w:numId w:val="3"/>
        </w:numPr>
        <w:rPr>
          <w:rFonts w:asciiTheme="minorHAnsi" w:eastAsia="Times New Roman" w:hAnsiTheme="minorHAnsi" w:cstheme="minorHAnsi"/>
          <w:b/>
        </w:rPr>
      </w:pPr>
      <w:r w:rsidRPr="00641213">
        <w:rPr>
          <w:rFonts w:asciiTheme="minorHAnsi" w:hAnsiTheme="minorHAnsi" w:cstheme="minorHAnsi"/>
        </w:rPr>
        <w:lastRenderedPageBreak/>
        <w:t>Upload</w:t>
      </w:r>
      <w:r w:rsidR="002446A8" w:rsidRPr="00641213">
        <w:rPr>
          <w:rFonts w:asciiTheme="minorHAnsi" w:hAnsiTheme="minorHAnsi" w:cstheme="minorHAnsi"/>
        </w:rPr>
        <w:t xml:space="preserve"> the downloaded Unknown ITS file1 </w:t>
      </w:r>
      <w:r w:rsidR="00F13BCB">
        <w:rPr>
          <w:rFonts w:asciiTheme="minorHAnsi" w:hAnsiTheme="minorHAnsi" w:cstheme="minorHAnsi"/>
        </w:rPr>
        <w:t xml:space="preserve">Ramularia </w:t>
      </w:r>
      <w:r w:rsidR="002446A8" w:rsidRPr="00641213">
        <w:rPr>
          <w:rFonts w:asciiTheme="minorHAnsi" w:hAnsiTheme="minorHAnsi" w:cstheme="minorHAnsi"/>
        </w:rPr>
        <w:t xml:space="preserve">in the </w:t>
      </w:r>
      <w:r w:rsidR="00C209CB" w:rsidRPr="00641213">
        <w:rPr>
          <w:rFonts w:asciiTheme="minorHAnsi" w:hAnsiTheme="minorHAnsi" w:cstheme="minorHAnsi"/>
          <w:i/>
        </w:rPr>
        <w:t>Upload unknown query sequences</w:t>
      </w:r>
      <w:r w:rsidR="00C209CB" w:rsidRPr="00641213">
        <w:rPr>
          <w:rFonts w:asciiTheme="minorHAnsi" w:hAnsiTheme="minorHAnsi" w:cstheme="minorHAnsi"/>
        </w:rPr>
        <w:t xml:space="preserve"> </w:t>
      </w:r>
      <w:r w:rsidR="002446A8" w:rsidRPr="00641213">
        <w:rPr>
          <w:rFonts w:asciiTheme="minorHAnsi" w:hAnsiTheme="minorHAnsi" w:cstheme="minorHAnsi"/>
        </w:rPr>
        <w:t xml:space="preserve">section and the Unknown Metadata </w:t>
      </w:r>
      <w:r w:rsidR="00F13BCB">
        <w:rPr>
          <w:rFonts w:asciiTheme="minorHAnsi" w:hAnsiTheme="minorHAnsi" w:cstheme="minorHAnsi"/>
        </w:rPr>
        <w:t xml:space="preserve">Ramularia </w:t>
      </w:r>
      <w:r w:rsidR="002446A8" w:rsidRPr="00641213">
        <w:rPr>
          <w:rFonts w:asciiTheme="minorHAnsi" w:hAnsiTheme="minorHAnsi" w:cstheme="minorHAnsi"/>
        </w:rPr>
        <w:t xml:space="preserve">in the </w:t>
      </w:r>
      <w:r w:rsidR="002446A8" w:rsidRPr="00641213">
        <w:rPr>
          <w:rFonts w:asciiTheme="minorHAnsi" w:hAnsiTheme="minorHAnsi" w:cstheme="minorHAnsi"/>
          <w:i/>
        </w:rPr>
        <w:t xml:space="preserve">Upload </w:t>
      </w:r>
      <w:proofErr w:type="gramStart"/>
      <w:r w:rsidR="002446A8" w:rsidRPr="00641213">
        <w:rPr>
          <w:rFonts w:asciiTheme="minorHAnsi" w:hAnsiTheme="minorHAnsi" w:cstheme="minorHAnsi"/>
          <w:i/>
        </w:rPr>
        <w:t>unknowns</w:t>
      </w:r>
      <w:proofErr w:type="gramEnd"/>
      <w:r w:rsidR="002446A8" w:rsidRPr="00641213">
        <w:rPr>
          <w:rFonts w:asciiTheme="minorHAnsi" w:hAnsiTheme="minorHAnsi" w:cstheme="minorHAnsi"/>
          <w:i/>
        </w:rPr>
        <w:t xml:space="preserve"> metadata (optional)</w:t>
      </w:r>
      <w:r w:rsidR="002446A8" w:rsidRPr="00641213">
        <w:rPr>
          <w:rFonts w:asciiTheme="minorHAnsi" w:hAnsiTheme="minorHAnsi" w:cstheme="minorHAnsi"/>
        </w:rPr>
        <w:t xml:space="preserve"> section.</w:t>
      </w:r>
      <w:r w:rsidR="002040B8" w:rsidRPr="00641213">
        <w:rPr>
          <w:rFonts w:asciiTheme="minorHAnsi" w:hAnsiTheme="minorHAnsi" w:cstheme="minorHAnsi"/>
        </w:rPr>
        <w:t xml:space="preserve"> In the BLAST unknown options section, select </w:t>
      </w:r>
      <w:r w:rsidR="002040B8"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ITS locus is included - filter unknowns to selected taxon and generate UNITE report</w:t>
      </w:r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, Taxon level – </w:t>
      </w:r>
      <w:r w:rsidR="002040B8"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Family</w:t>
      </w:r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, Taxon name – </w:t>
      </w:r>
      <w:proofErr w:type="spellStart"/>
      <w:r w:rsidR="002040B8"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Mycosphaerellaceae</w:t>
      </w:r>
      <w:proofErr w:type="spellEnd"/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. </w:t>
      </w:r>
      <w:r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Select </w:t>
      </w:r>
      <w:r w:rsidRPr="00641213">
        <w:rPr>
          <w:rFonts w:asciiTheme="minorHAnsi" w:hAnsiTheme="minorHAnsi" w:cstheme="minorHAnsi"/>
          <w:b/>
          <w:color w:val="212529"/>
          <w:shd w:val="clear" w:color="auto" w:fill="FFFFFF"/>
        </w:rPr>
        <w:t xml:space="preserve">Backbone constraint tree with bootstraps, </w:t>
      </w:r>
      <w:r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Multifurcating reference tree with polytomies</w:t>
      </w:r>
      <w:r w:rsidRPr="00641213">
        <w:rPr>
          <w:rFonts w:asciiTheme="minorHAnsi" w:eastAsia="Times New Roman" w:hAnsiTheme="minorHAnsi" w:cstheme="minorHAnsi"/>
          <w:b/>
        </w:rPr>
        <w:t xml:space="preserve"> </w:t>
      </w:r>
      <w:r w:rsidRPr="00641213">
        <w:rPr>
          <w:rFonts w:asciiTheme="minorHAnsi" w:eastAsia="Times New Roman" w:hAnsiTheme="minorHAnsi" w:cstheme="minorHAnsi"/>
        </w:rPr>
        <w:t xml:space="preserve">and </w:t>
      </w:r>
      <w:r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>m</w:t>
      </w:r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ake sure </w:t>
      </w:r>
      <w:r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the </w:t>
      </w:r>
      <w:r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Use o</w:t>
      </w:r>
      <w:r w:rsidR="002040B8"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utgroup</w:t>
      </w:r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 </w:t>
      </w:r>
      <w:r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box </w:t>
      </w:r>
      <w:r w:rsidR="002040B8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is checked and leave everything else </w:t>
      </w:r>
      <w:r w:rsidR="00DF0764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 xml:space="preserve">as default. Click </w:t>
      </w:r>
      <w:r w:rsidR="00DF0764" w:rsidRPr="00641213">
        <w:rPr>
          <w:rFonts w:asciiTheme="minorHAnsi" w:eastAsia="Times New Roman" w:hAnsiTheme="minorHAnsi" w:cstheme="minorHAnsi"/>
          <w:b/>
          <w:color w:val="212529"/>
          <w:shd w:val="clear" w:color="auto" w:fill="FFFFFF"/>
        </w:rPr>
        <w:t>Submit</w:t>
      </w:r>
      <w:r w:rsidR="00DF0764" w:rsidRPr="00641213">
        <w:rPr>
          <w:rFonts w:asciiTheme="minorHAnsi" w:eastAsia="Times New Roman" w:hAnsiTheme="minorHAnsi" w:cstheme="minorHAnsi"/>
          <w:color w:val="212529"/>
          <w:shd w:val="clear" w:color="auto" w:fill="FFFFFF"/>
        </w:rPr>
        <w:t>.</w:t>
      </w:r>
    </w:p>
    <w:p w14:paraId="5B42D204" w14:textId="3DA09DCF" w:rsidR="00554EA9" w:rsidRDefault="00C44897" w:rsidP="00F20AA7">
      <w:r>
        <w:rPr>
          <w:noProof/>
        </w:rPr>
        <mc:AlternateContent>
          <mc:Choice Requires="wpg">
            <w:drawing>
              <wp:anchor distT="0" distB="0" distL="114300" distR="114300" simplePos="0" relativeHeight="251580926" behindDoc="0" locked="0" layoutInCell="1" allowOverlap="1" wp14:anchorId="55D2EF75" wp14:editId="0FCB6437">
                <wp:simplePos x="0" y="0"/>
                <wp:positionH relativeFrom="column">
                  <wp:posOffset>48895</wp:posOffset>
                </wp:positionH>
                <wp:positionV relativeFrom="paragraph">
                  <wp:posOffset>126365</wp:posOffset>
                </wp:positionV>
                <wp:extent cx="5839051" cy="4572000"/>
                <wp:effectExtent l="0" t="0" r="3175" b="0"/>
                <wp:wrapNone/>
                <wp:docPr id="110" name="Group 1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>
                        <a:xfrm>
                          <a:off x="0" y="0"/>
                          <a:ext cx="5839051" cy="4572000"/>
                          <a:chOff x="0" y="0"/>
                          <a:chExt cx="5486400" cy="4295873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540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11015" y="2574388"/>
                            <a:ext cx="4846320" cy="17214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FD5026" id="Group 110" o:spid="_x0000_s1026" style="position:absolute;margin-left:3.85pt;margin-top:9.95pt;width:459.75pt;height:5in;z-index:251580926;mso-width-relative:margin;mso-height-relative:margin" coordsize="54864,4295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">
                <o:lock v:ext="edit" aspectratio="t"/>
                <v:shape id="Picture 83" o:spid="_x0000_s1027" type="#_x0000_t75" style="position:absolute;width:54864;height:2540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">
                  <v:imagedata r:id="rId14" o:title=""/>
                </v:shape>
                <v:shape id="Picture 87" o:spid="_x0000_s1028" type="#_x0000_t75" style="position:absolute;left:2110;top:25743;width:48463;height:172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">
                  <v:imagedata r:id="rId15" o:title=""/>
                </v:shape>
              </v:group>
            </w:pict>
          </mc:Fallback>
        </mc:AlternateContent>
      </w:r>
    </w:p>
    <w:p w14:paraId="6B4A0688" w14:textId="6B6A591A" w:rsidR="002446A8" w:rsidRDefault="002446A8"/>
    <w:p w14:paraId="1C0E8F92" w14:textId="05EC63A6" w:rsidR="00554EA9" w:rsidRDefault="00140464">
      <w:r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58B79292" wp14:editId="08D05592">
                <wp:simplePos x="0" y="0"/>
                <wp:positionH relativeFrom="column">
                  <wp:posOffset>1378529</wp:posOffset>
                </wp:positionH>
                <wp:positionV relativeFrom="paragraph">
                  <wp:posOffset>142239</wp:posOffset>
                </wp:positionV>
                <wp:extent cx="165723" cy="287020"/>
                <wp:effectExtent l="2540" t="0" r="0" b="2540"/>
                <wp:wrapNone/>
                <wp:docPr id="84" name="Down Arrow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165723" cy="28702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B34B0" id="Down Arrow 84" o:spid="_x0000_s1026" type="#_x0000_t67" style="position:absolute;margin-left:108.55pt;margin-top:11.2pt;width:13.05pt;height:22.6pt;rotation:-90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" adj="15364" fillcolor="red" stroked="f" strokeweight="1pt"/>
            </w:pict>
          </mc:Fallback>
        </mc:AlternateContent>
      </w:r>
    </w:p>
    <w:p w14:paraId="1FEAB008" w14:textId="74F922C0" w:rsidR="002040B8" w:rsidRDefault="002040B8"/>
    <w:p w14:paraId="2C5CE7D4" w14:textId="48105D0D" w:rsidR="009A75C8" w:rsidRDefault="00C44897" w:rsidP="009A75C8"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A525688" wp14:editId="3B6F6F5F">
                <wp:simplePos x="0" y="0"/>
                <wp:positionH relativeFrom="column">
                  <wp:posOffset>1438910</wp:posOffset>
                </wp:positionH>
                <wp:positionV relativeFrom="paragraph">
                  <wp:posOffset>2331085</wp:posOffset>
                </wp:positionV>
                <wp:extent cx="165100" cy="287020"/>
                <wp:effectExtent l="2540" t="0" r="0" b="2540"/>
                <wp:wrapNone/>
                <wp:docPr id="95" name="Down Arrow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165100" cy="28702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0396BD" id="Down Arrow 95" o:spid="_x0000_s1026" type="#_x0000_t67" style="position:absolute;margin-left:113.3pt;margin-top:183.55pt;width:13pt;height:22.6pt;rotation:-90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" adj="15388" fillcolor="red" stroked="f" strokeweight="1pt"/>
            </w:pict>
          </mc:Fallback>
        </mc:AlternateContent>
      </w:r>
      <w:r w:rsidR="00140464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4545E0D5" wp14:editId="3D10653B">
                <wp:simplePos x="0" y="0"/>
                <wp:positionH relativeFrom="column">
                  <wp:posOffset>1411957</wp:posOffset>
                </wp:positionH>
                <wp:positionV relativeFrom="paragraph">
                  <wp:posOffset>1000026</wp:posOffset>
                </wp:positionV>
                <wp:extent cx="165100" cy="287020"/>
                <wp:effectExtent l="2540" t="0" r="0" b="2540"/>
                <wp:wrapNone/>
                <wp:docPr id="85" name="Down Arrow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 rot="16200000">
                          <a:off x="0" y="0"/>
                          <a:ext cx="165100" cy="287020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71D4E" id="Down Arrow 85" o:spid="_x0000_s1026" type="#_x0000_t67" style="position:absolute;margin-left:111.2pt;margin-top:78.75pt;width:13pt;height:22.6pt;rotation:-90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" adj="15388" fillcolor="red" stroked="f" strokeweight="1pt"/>
            </w:pict>
          </mc:Fallback>
        </mc:AlternateContent>
      </w:r>
      <w:r w:rsidR="002040B8">
        <w:br w:type="page"/>
      </w:r>
    </w:p>
    <w:p w14:paraId="5B008E82" w14:textId="6B52CD6F" w:rsidR="009A75C8" w:rsidRDefault="003D7F11" w:rsidP="009A75C8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4352" behindDoc="0" locked="0" layoutInCell="1" allowOverlap="1" wp14:anchorId="301D2B7E" wp14:editId="35EB0779">
                <wp:simplePos x="0" y="0"/>
                <wp:positionH relativeFrom="column">
                  <wp:posOffset>538976</wp:posOffset>
                </wp:positionH>
                <wp:positionV relativeFrom="paragraph">
                  <wp:posOffset>0</wp:posOffset>
                </wp:positionV>
                <wp:extent cx="5160810" cy="4286885"/>
                <wp:effectExtent l="0" t="0" r="0" b="5715"/>
                <wp:wrapTopAndBottom/>
                <wp:docPr id="112" name="Group 1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0810" cy="4286885"/>
                          <a:chOff x="161128" y="0"/>
                          <a:chExt cx="5160871" cy="4287717"/>
                        </a:xfrm>
                      </wpg:grpSpPr>
                      <wpg:grpSp>
                        <wpg:cNvPr id="111" name="Group 111"/>
                        <wpg:cNvGrpSpPr>
                          <a:grpSpLocks noChangeAspect="1"/>
                        </wpg:cNvGrpSpPr>
                        <wpg:grpSpPr>
                          <a:xfrm>
                            <a:off x="161128" y="0"/>
                            <a:ext cx="5160871" cy="4287717"/>
                            <a:chOff x="133643" y="0"/>
                            <a:chExt cx="4280535" cy="3437229"/>
                          </a:xfrm>
                        </wpg:grpSpPr>
                        <pic:pic xmlns:pic="http://schemas.openxmlformats.org/drawingml/2006/picture">
                          <pic:nvPicPr>
                            <pic:cNvPr id="99" name="Picture 9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643" y="0"/>
                              <a:ext cx="4280535" cy="171894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5" name="Picture 10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33643" y="1723293"/>
                              <a:ext cx="4277554" cy="171393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2" name="Down Arrow 102"/>
                        <wps:cNvSpPr>
                          <a:spLocks/>
                        </wps:cNvSpPr>
                        <wps:spPr>
                          <a:xfrm rot="16200000">
                            <a:off x="1325217" y="291548"/>
                            <a:ext cx="165100" cy="28702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" name="Down Arrow 103"/>
                        <wps:cNvSpPr>
                          <a:spLocks/>
                        </wps:cNvSpPr>
                        <wps:spPr>
                          <a:xfrm rot="16200000">
                            <a:off x="1325217" y="759792"/>
                            <a:ext cx="165100" cy="287020"/>
                          </a:xfrm>
                          <a:prstGeom prst="downArrow">
                            <a:avLst/>
                          </a:prstGeom>
                          <a:solidFill>
                            <a:srgbClr val="FF0000"/>
                          </a:solidFill>
                          <a:ln w="12700" cap="flat" cmpd="sng" algn="ctr">
                            <a:noFill/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EE7A3B" id="Group 112" o:spid="_x0000_s1026" style="position:absolute;margin-left:42.45pt;margin-top:0;width:406.35pt;height:337.55pt;z-index:251684352;mso-width-relative:margin;mso-height-relative:margin" coordorigin="1611" coordsize="51608,4287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">
                <v:group id="Group 111" o:spid="_x0000_s1027" style="position:absolute;left:1611;width:51608;height:42877" coordorigin="1336" coordsize="42805,3437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">
                  <o:lock v:ext="edit" aspectratio="t"/>
                  <v:shape id="Picture 99" o:spid="_x0000_s1028" type="#_x0000_t75" style="position:absolute;left:1336;width:42805;height:171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">
                    <v:imagedata r:id="rId18" o:title=""/>
                  </v:shape>
                  <v:shape id="Picture 105" o:spid="_x0000_s1029" type="#_x0000_t75" style="position:absolute;left:1336;top:17232;width:42775;height:171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">
                    <v:imagedata r:id="rId19" o:title=""/>
                  </v:shape>
                </v:group>
                <v:shape id="Down Arrow 102" o:spid="_x0000_s1030" type="#_x0000_t67" style="position:absolute;left:13251;top:2916;width:1651;height:2870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" adj="15388" fillcolor="red" stroked="f" strokeweight="1pt"/>
                <v:shape id="Down Arrow 103" o:spid="_x0000_s1031" type="#_x0000_t67" style="position:absolute;left:13251;top:7598;width:1651;height:2870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" adj="15388" fillcolor="red" stroked="f" strokeweight="1pt"/>
                <w10:wrap type="topAndBottom"/>
              </v:group>
            </w:pict>
          </mc:Fallback>
        </mc:AlternateContent>
      </w:r>
    </w:p>
    <w:p w14:paraId="1CABFDF1" w14:textId="62A019BA" w:rsidR="000658ED" w:rsidRDefault="00811BA5" w:rsidP="009A75C8">
      <w:pPr>
        <w:pStyle w:val="ListParagraph"/>
        <w:numPr>
          <w:ilvl w:val="0"/>
          <w:numId w:val="3"/>
        </w:num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97664" behindDoc="0" locked="0" layoutInCell="1" allowOverlap="1" wp14:anchorId="12B9549A" wp14:editId="00C5BD68">
                <wp:simplePos x="0" y="0"/>
                <wp:positionH relativeFrom="column">
                  <wp:posOffset>24765</wp:posOffset>
                </wp:positionH>
                <wp:positionV relativeFrom="paragraph">
                  <wp:posOffset>928404</wp:posOffset>
                </wp:positionV>
                <wp:extent cx="5943600" cy="2813685"/>
                <wp:effectExtent l="0" t="0" r="0" b="5715"/>
                <wp:wrapSquare wrapText="bothSides"/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2813685"/>
                          <a:chOff x="0" y="0"/>
                          <a:chExt cx="5943600" cy="2813685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36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" name="Picture 1" descr="A close up of a devic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609600" y="2220685"/>
                            <a:ext cx="4617720" cy="426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0716744" id="Group 7" o:spid="_x0000_s1026" style="position:absolute;margin-left:1.95pt;margin-top:73.1pt;width:468pt;height:221.55pt;z-index:251697664" coordsize="59436,2813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">
                <v:shape id="Picture 106" o:spid="_x0000_s1027" type="#_x0000_t75" style="position:absolute;width:59436;height:2813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">
                  <v:imagedata r:id="rId22" o:title=""/>
                </v:shape>
                <v:shape id="Picture 1" o:spid="_x0000_s1028" type="#_x0000_t75" alt="A close up of a device&#10;&#10;Description automatically generated" style="position:absolute;left:6096;top:22206;width:46177;height:42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">
                  <v:imagedata r:id="rId23" o:title="A close up of a device&#10;&#10;Description automatically generated"/>
                </v:shape>
                <w10:wrap type="square"/>
              </v:group>
            </w:pict>
          </mc:Fallback>
        </mc:AlternateContent>
      </w:r>
      <w:bookmarkEnd w:id="0"/>
      <w:del w:id="1" w:author="Vicki Cornish" w:date="2020-01-22T11:17:00Z">
        <w:r w:rsidDel="00811BA5">
          <w:rPr>
            <w:noProof/>
          </w:rPr>
          <mc:AlternateContent>
            <mc:Choice Requires="wps">
              <w:drawing>
                <wp:anchor distT="0" distB="0" distL="114300" distR="114300" simplePos="0" relativeHeight="251695616" behindDoc="0" locked="0" layoutInCell="1" allowOverlap="1" wp14:anchorId="29EC4EB8" wp14:editId="3633002C">
                  <wp:simplePos x="0" y="0"/>
                  <wp:positionH relativeFrom="column">
                    <wp:posOffset>1958610</wp:posOffset>
                  </wp:positionH>
                  <wp:positionV relativeFrom="paragraph">
                    <wp:posOffset>3386889</wp:posOffset>
                  </wp:positionV>
                  <wp:extent cx="269974" cy="214685"/>
                  <wp:effectExtent l="0" t="0" r="0" b="0"/>
                  <wp:wrapSquare wrapText="bothSides"/>
                  <wp:docPr id="107" name="Text Box 10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69974" cy="2146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0EEAF7" w14:textId="206C1877" w:rsidR="009A75C8" w:rsidRPr="009A75C8" w:rsidRDefault="009A75C8">
                              <w:pPr>
                                <w:rPr>
                                  <w:sz w:val="7"/>
                                  <w:szCs w:val="7"/>
                                </w:rPr>
                              </w:pPr>
                              <w:r w:rsidRPr="009A75C8">
                                <w:rPr>
                                  <w:sz w:val="7"/>
                                  <w:szCs w:val="7"/>
                                </w:rPr>
                                <w:t>ITS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29EC4EB8" id="_x0000_t202" coordsize="21600,21600" o:spt="202" path="m,l,21600r21600,l21600,xe">
                  <v:stroke joinstyle="miter"/>
                  <v:path gradientshapeok="t" o:connecttype="rect"/>
                </v:shapetype>
                <v:shape id="Text Box 107" o:spid="_x0000_s1026" type="#_x0000_t202" style="position:absolute;left:0;text-align:left;margin-left:154.2pt;margin-top:266.7pt;width:21.25pt;height:16.9pt;z-index:25169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" filled="f" stroked="f" strokeweight=".5pt">
                  <v:textbox>
                    <w:txbxContent>
                      <w:p w14:paraId="6A0EEAF7" w14:textId="206C1877" w:rsidR="009A75C8" w:rsidRPr="009A75C8" w:rsidRDefault="009A75C8">
                        <w:pPr>
                          <w:rPr>
                            <w:sz w:val="7"/>
                            <w:szCs w:val="7"/>
                          </w:rPr>
                        </w:pPr>
                        <w:r w:rsidRPr="009A75C8">
                          <w:rPr>
                            <w:sz w:val="7"/>
                            <w:szCs w:val="7"/>
                          </w:rPr>
                          <w:t>ITS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</w:del>
      <w:r w:rsidR="000658ED">
        <w:t xml:space="preserve">A new tab will open showing the selected options for the placement (ensure pop-ups are enabled. If not, enable them and then try again). From the pull-down window select </w:t>
      </w:r>
      <w:r w:rsidR="000658ED" w:rsidRPr="009A75C8">
        <w:rPr>
          <w:b/>
        </w:rPr>
        <w:t>ITS</w:t>
      </w:r>
      <w:r w:rsidR="000658ED">
        <w:t xml:space="preserve"> and then hit </w:t>
      </w:r>
      <w:r w:rsidR="000658ED" w:rsidRPr="009A75C8">
        <w:rPr>
          <w:b/>
        </w:rPr>
        <w:t>submit.</w:t>
      </w:r>
      <w:r w:rsidR="000658ED">
        <w:br w:type="page"/>
      </w:r>
    </w:p>
    <w:p w14:paraId="05DED431" w14:textId="24A61A78" w:rsidR="00781399" w:rsidRDefault="00C961DB" w:rsidP="00781399">
      <w:pPr>
        <w:pStyle w:val="ListParagraph"/>
        <w:numPr>
          <w:ilvl w:val="0"/>
          <w:numId w:val="3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736" behindDoc="0" locked="0" layoutInCell="1" allowOverlap="1" wp14:anchorId="45825C20" wp14:editId="0851BED7">
                <wp:simplePos x="0" y="0"/>
                <wp:positionH relativeFrom="column">
                  <wp:posOffset>0</wp:posOffset>
                </wp:positionH>
                <wp:positionV relativeFrom="paragraph">
                  <wp:posOffset>509270</wp:posOffset>
                </wp:positionV>
                <wp:extent cx="5942965" cy="5119370"/>
                <wp:effectExtent l="0" t="0" r="635" b="0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2965" cy="5119370"/>
                          <a:chOff x="0" y="0"/>
                          <a:chExt cx="5943600" cy="5119370"/>
                        </a:xfrm>
                      </wpg:grpSpPr>
                      <pic:pic xmlns:pic="http://schemas.openxmlformats.org/drawingml/2006/picture">
                        <pic:nvPicPr>
                          <pic:cNvPr id="3" name="Picture 3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5946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screenshot of a cell phone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/>
                          <a:srcRect t="1579"/>
                          <a:stretch/>
                        </pic:blipFill>
                        <pic:spPr bwMode="auto">
                          <a:xfrm>
                            <a:off x="0" y="2594610"/>
                            <a:ext cx="5943600" cy="2524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B159CEC" id="Group 5" o:spid="_x0000_s1026" style="position:absolute;margin-left:0;margin-top:40.1pt;width:467.95pt;height:403.1pt;z-index:251700736;mso-width-relative:margin" coordsize="59436,511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">
                <v:shape id="Picture 3" o:spid="_x0000_s1027" type="#_x0000_t75" alt="A screenshot of a cell phone&#10;&#10;Description automatically generated" style="position:absolute;width:59436;height:2594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">
                  <v:imagedata r:id="rId26" o:title="A screenshot of a cell phone&#10;&#10;Description automatically generated"/>
                </v:shape>
                <v:shape id="Picture 4" o:spid="_x0000_s1028" type="#_x0000_t75" alt="A screenshot of a cell phone&#10;&#10;Description automatically generated" style="position:absolute;top:25946;width:59436;height:252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">
                  <v:imagedata r:id="rId27" o:title="A screenshot of a cell phone&#10;&#10;Description automatically generated" croptop="1035f"/>
                </v:shape>
                <w10:wrap type="square"/>
              </v:group>
            </w:pict>
          </mc:Fallback>
        </mc:AlternateContent>
      </w:r>
      <w:r w:rsidR="004E0CEC">
        <w:t xml:space="preserve">Once the run is complete, </w:t>
      </w:r>
      <w:r w:rsidR="00781399">
        <w:t xml:space="preserve">the results page will look like this. An email will also be sent with the same information. </w:t>
      </w:r>
      <w:r w:rsidR="008222E3">
        <w:t xml:space="preserve">Click on </w:t>
      </w:r>
      <w:r w:rsidR="008222E3" w:rsidRPr="00781399">
        <w:rPr>
          <w:b/>
        </w:rPr>
        <w:t>View Tree</w:t>
      </w:r>
      <w:r w:rsidR="008222E3">
        <w:t>.</w:t>
      </w:r>
    </w:p>
    <w:p w14:paraId="641CDE28" w14:textId="4FE8E539" w:rsidR="004E0CEC" w:rsidRDefault="004E0CEC" w:rsidP="004E0CEC">
      <w:pPr>
        <w:pStyle w:val="ListParagraph"/>
        <w:ind w:left="360"/>
      </w:pPr>
    </w:p>
    <w:p w14:paraId="4FDD18E3" w14:textId="0A12F956" w:rsidR="00C961DB" w:rsidRDefault="00C961DB" w:rsidP="004E0CEC">
      <w:pPr>
        <w:pStyle w:val="ListParagraph"/>
        <w:ind w:left="360"/>
      </w:pPr>
    </w:p>
    <w:p w14:paraId="499EE824" w14:textId="77777777" w:rsidR="00BC6983" w:rsidRDefault="00BC6983">
      <w:r>
        <w:br w:type="page"/>
      </w:r>
    </w:p>
    <w:p w14:paraId="1F9CF9FE" w14:textId="1A1C4565" w:rsidR="00781399" w:rsidRDefault="00781399" w:rsidP="008222E3">
      <w:pPr>
        <w:pStyle w:val="ListParagraph"/>
        <w:numPr>
          <w:ilvl w:val="0"/>
          <w:numId w:val="3"/>
        </w:numPr>
      </w:pPr>
      <w:r>
        <w:lastRenderedPageBreak/>
        <w:t xml:space="preserve">Here is the tree with the following options selected: </w:t>
      </w:r>
    </w:p>
    <w:p w14:paraId="642F37B3" w14:textId="77777777" w:rsidR="00781399" w:rsidRDefault="00781399" w:rsidP="00C337D1">
      <w:pPr>
        <w:ind w:left="360"/>
      </w:pPr>
      <w:r w:rsidRPr="00545B48">
        <w:rPr>
          <w:b/>
        </w:rPr>
        <w:t>Zoom</w:t>
      </w:r>
      <w:r>
        <w:t xml:space="preserve"> 0.6260</w:t>
      </w:r>
    </w:p>
    <w:p w14:paraId="0278B13D" w14:textId="77777777" w:rsidR="00781399" w:rsidRDefault="00781399" w:rsidP="00C337D1">
      <w:pPr>
        <w:ind w:left="360"/>
      </w:pPr>
      <w:r w:rsidRPr="0086068D">
        <w:rPr>
          <w:b/>
        </w:rPr>
        <w:t>Font size</w:t>
      </w:r>
      <w:r>
        <w:t xml:space="preserve"> +6</w:t>
      </w:r>
    </w:p>
    <w:p w14:paraId="6B341127" w14:textId="77777777" w:rsidR="00781399" w:rsidRDefault="00781399" w:rsidP="00C337D1">
      <w:pPr>
        <w:ind w:left="360"/>
      </w:pPr>
      <w:r w:rsidRPr="0086068D">
        <w:rPr>
          <w:b/>
        </w:rPr>
        <w:t xml:space="preserve">Font </w:t>
      </w:r>
      <w:r w:rsidRPr="0080046E">
        <w:rPr>
          <w:b/>
        </w:rPr>
        <w:t>size adjust bootstrap</w:t>
      </w:r>
      <w:r>
        <w:t xml:space="preserve"> +6</w:t>
      </w:r>
    </w:p>
    <w:p w14:paraId="4782F483" w14:textId="77777777" w:rsidR="00781399" w:rsidRDefault="00781399" w:rsidP="00C337D1">
      <w:pPr>
        <w:ind w:left="360"/>
      </w:pPr>
      <w:r w:rsidRPr="0086068D">
        <w:rPr>
          <w:b/>
        </w:rPr>
        <w:t>Colorize leav</w:t>
      </w:r>
      <w:r>
        <w:rPr>
          <w:b/>
        </w:rPr>
        <w:t>es</w:t>
      </w:r>
      <w:r w:rsidRPr="0086068D">
        <w:t xml:space="preserve"> </w:t>
      </w:r>
      <w:r>
        <w:t>by Species</w:t>
      </w:r>
    </w:p>
    <w:p w14:paraId="05EB335D" w14:textId="77777777" w:rsidR="00781399" w:rsidRDefault="00781399" w:rsidP="00C337D1">
      <w:pPr>
        <w:ind w:left="360"/>
      </w:pPr>
      <w:r>
        <w:t>B</w:t>
      </w:r>
      <w:r w:rsidRPr="00762A0C">
        <w:t>ranch</w:t>
      </w:r>
      <w:r w:rsidRPr="0086068D">
        <w:rPr>
          <w:b/>
        </w:rPr>
        <w:t xml:space="preserve"> </w:t>
      </w:r>
      <w:r>
        <w:rPr>
          <w:b/>
        </w:rPr>
        <w:t>W</w:t>
      </w:r>
      <w:r w:rsidRPr="0086068D">
        <w:rPr>
          <w:b/>
        </w:rPr>
        <w:t>idth</w:t>
      </w:r>
      <w:r>
        <w:t xml:space="preserve"> 2 </w:t>
      </w:r>
    </w:p>
    <w:p w14:paraId="2B1E2E3C" w14:textId="77777777" w:rsidR="00781399" w:rsidRDefault="00781399" w:rsidP="00C337D1">
      <w:pPr>
        <w:ind w:left="360"/>
      </w:pPr>
      <w:r>
        <w:t xml:space="preserve">The </w:t>
      </w:r>
      <w:r w:rsidRPr="001D2CC3">
        <w:rPr>
          <w:b/>
        </w:rPr>
        <w:t>branch lengths</w:t>
      </w:r>
      <w:r>
        <w:t xml:space="preserve"> are drawn to scale</w:t>
      </w:r>
    </w:p>
    <w:p w14:paraId="3FE07728" w14:textId="77777777" w:rsidR="00781399" w:rsidRDefault="00781399" w:rsidP="00C337D1">
      <w:pPr>
        <w:ind w:left="360"/>
      </w:pPr>
      <w:r w:rsidRPr="0080046E">
        <w:rPr>
          <w:b/>
        </w:rPr>
        <w:t>Bootstrap values</w:t>
      </w:r>
      <w:r>
        <w:t xml:space="preserve"> box is checked. </w:t>
      </w:r>
    </w:p>
    <w:p w14:paraId="21481EB0" w14:textId="77777777" w:rsidR="00781399" w:rsidRDefault="00781399" w:rsidP="00C337D1">
      <w:pPr>
        <w:ind w:left="360"/>
      </w:pPr>
    </w:p>
    <w:p w14:paraId="66CE01A7" w14:textId="703C8C9C" w:rsidR="00781399" w:rsidRDefault="00781399" w:rsidP="00C337D1">
      <w:pPr>
        <w:ind w:left="360"/>
      </w:pPr>
      <w:r>
        <w:t xml:space="preserve">The legend is displayed in the dashboard window on the right. </w:t>
      </w:r>
    </w:p>
    <w:p w14:paraId="5DEB2D36" w14:textId="77777777" w:rsidR="00BC6983" w:rsidRDefault="00BC6983" w:rsidP="00C337D1">
      <w:pPr>
        <w:ind w:left="360"/>
      </w:pPr>
    </w:p>
    <w:p w14:paraId="08225AF5" w14:textId="7F935A44" w:rsidR="00781399" w:rsidRDefault="00781399" w:rsidP="00C337D1">
      <w:pPr>
        <w:ind w:left="360"/>
      </w:pPr>
      <w:r>
        <w:t xml:space="preserve">All of the </w:t>
      </w:r>
      <w:r w:rsidR="009861C3">
        <w:t xml:space="preserve">unknown </w:t>
      </w:r>
      <w:r>
        <w:t xml:space="preserve">sequences </w:t>
      </w:r>
      <w:r w:rsidR="009861C3">
        <w:t xml:space="preserve">are identified as </w:t>
      </w:r>
      <w:r w:rsidR="009861C3" w:rsidRPr="00B96004">
        <w:rPr>
          <w:i/>
          <w:iCs/>
        </w:rPr>
        <w:t xml:space="preserve">Ramularia </w:t>
      </w:r>
      <w:proofErr w:type="spellStart"/>
      <w:r w:rsidR="009861C3" w:rsidRPr="00B96004">
        <w:rPr>
          <w:i/>
          <w:iCs/>
        </w:rPr>
        <w:t>collo-cygni</w:t>
      </w:r>
      <w:proofErr w:type="spellEnd"/>
      <w:r>
        <w:t xml:space="preserve">. </w:t>
      </w:r>
    </w:p>
    <w:p w14:paraId="29082313" w14:textId="77777777" w:rsidR="00781399" w:rsidRDefault="00781399" w:rsidP="00781399"/>
    <w:p w14:paraId="383660FA" w14:textId="77777777" w:rsidR="00781399" w:rsidRDefault="00781399" w:rsidP="00781399">
      <w:r>
        <w:rPr>
          <w:noProof/>
        </w:rPr>
        <w:drawing>
          <wp:inline distT="0" distB="0" distL="0" distR="0" wp14:anchorId="19331ED4" wp14:editId="22BC4A96">
            <wp:extent cx="5940425" cy="2993667"/>
            <wp:effectExtent l="0" t="0" r="3175" b="3810"/>
            <wp:docPr id="117" name="Pictur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3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06AFF" w14:textId="42647B92" w:rsidR="00D54CEA" w:rsidRDefault="00D54CEA" w:rsidP="00F20AA7"/>
    <w:sectPr w:rsidR="00D54CEA" w:rsidSect="00D502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32D2218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884600B"/>
    <w:multiLevelType w:val="hybridMultilevel"/>
    <w:tmpl w:val="91E6CC5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935BE4"/>
    <w:multiLevelType w:val="hybridMultilevel"/>
    <w:tmpl w:val="C892428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8013FF7"/>
    <w:multiLevelType w:val="hybridMultilevel"/>
    <w:tmpl w:val="7ECE2A6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Vicki Cornish">
    <w15:presenceInfo w15:providerId="None" w15:userId="Vicki Cornish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032"/>
    <w:rsid w:val="00000D81"/>
    <w:rsid w:val="00006AC8"/>
    <w:rsid w:val="00015C32"/>
    <w:rsid w:val="000207F6"/>
    <w:rsid w:val="00023B83"/>
    <w:rsid w:val="00023D53"/>
    <w:rsid w:val="000277E0"/>
    <w:rsid w:val="00030E3F"/>
    <w:rsid w:val="000350FB"/>
    <w:rsid w:val="00037210"/>
    <w:rsid w:val="0004361E"/>
    <w:rsid w:val="000508ED"/>
    <w:rsid w:val="000557D6"/>
    <w:rsid w:val="00057463"/>
    <w:rsid w:val="00063B79"/>
    <w:rsid w:val="000658ED"/>
    <w:rsid w:val="0006699A"/>
    <w:rsid w:val="00066BA4"/>
    <w:rsid w:val="00073220"/>
    <w:rsid w:val="00074DE7"/>
    <w:rsid w:val="00074F91"/>
    <w:rsid w:val="0008235C"/>
    <w:rsid w:val="00086B7A"/>
    <w:rsid w:val="00090DB4"/>
    <w:rsid w:val="000944D1"/>
    <w:rsid w:val="00097EA5"/>
    <w:rsid w:val="000A3192"/>
    <w:rsid w:val="000A33C4"/>
    <w:rsid w:val="000A6C69"/>
    <w:rsid w:val="000B6E27"/>
    <w:rsid w:val="000B7856"/>
    <w:rsid w:val="000C31BA"/>
    <w:rsid w:val="000C67F8"/>
    <w:rsid w:val="000D3418"/>
    <w:rsid w:val="000D3B2F"/>
    <w:rsid w:val="000D7BCE"/>
    <w:rsid w:val="000E75CB"/>
    <w:rsid w:val="000F0D29"/>
    <w:rsid w:val="0010252C"/>
    <w:rsid w:val="001026D2"/>
    <w:rsid w:val="00106ACD"/>
    <w:rsid w:val="0011042F"/>
    <w:rsid w:val="00111B25"/>
    <w:rsid w:val="0011434C"/>
    <w:rsid w:val="00115DB4"/>
    <w:rsid w:val="00116705"/>
    <w:rsid w:val="0011763C"/>
    <w:rsid w:val="0013193E"/>
    <w:rsid w:val="001354FC"/>
    <w:rsid w:val="00135F8F"/>
    <w:rsid w:val="00140464"/>
    <w:rsid w:val="0014698B"/>
    <w:rsid w:val="00147E68"/>
    <w:rsid w:val="00151F65"/>
    <w:rsid w:val="001558B5"/>
    <w:rsid w:val="00155A41"/>
    <w:rsid w:val="001660C8"/>
    <w:rsid w:val="0018026B"/>
    <w:rsid w:val="0018463A"/>
    <w:rsid w:val="001874D3"/>
    <w:rsid w:val="001A5771"/>
    <w:rsid w:val="001B6289"/>
    <w:rsid w:val="001C3156"/>
    <w:rsid w:val="001D2CC3"/>
    <w:rsid w:val="001D6AF3"/>
    <w:rsid w:val="001F13DE"/>
    <w:rsid w:val="00200852"/>
    <w:rsid w:val="0020094A"/>
    <w:rsid w:val="00201856"/>
    <w:rsid w:val="002040B8"/>
    <w:rsid w:val="00213B9C"/>
    <w:rsid w:val="00213D4A"/>
    <w:rsid w:val="00214951"/>
    <w:rsid w:val="00221199"/>
    <w:rsid w:val="0022345D"/>
    <w:rsid w:val="00243712"/>
    <w:rsid w:val="002446A8"/>
    <w:rsid w:val="002470A9"/>
    <w:rsid w:val="00251E9A"/>
    <w:rsid w:val="00254032"/>
    <w:rsid w:val="0026238B"/>
    <w:rsid w:val="00265520"/>
    <w:rsid w:val="0027332D"/>
    <w:rsid w:val="00273AB0"/>
    <w:rsid w:val="00273BF1"/>
    <w:rsid w:val="00274577"/>
    <w:rsid w:val="00276617"/>
    <w:rsid w:val="0028735C"/>
    <w:rsid w:val="00290105"/>
    <w:rsid w:val="00295FF2"/>
    <w:rsid w:val="002A27CD"/>
    <w:rsid w:val="002A3429"/>
    <w:rsid w:val="002A4DAB"/>
    <w:rsid w:val="002B6D70"/>
    <w:rsid w:val="002B7645"/>
    <w:rsid w:val="002C3047"/>
    <w:rsid w:val="002C4CF7"/>
    <w:rsid w:val="002D1DA6"/>
    <w:rsid w:val="002E17EF"/>
    <w:rsid w:val="002E3DCC"/>
    <w:rsid w:val="002E7DB5"/>
    <w:rsid w:val="0031385F"/>
    <w:rsid w:val="00320E79"/>
    <w:rsid w:val="0032327F"/>
    <w:rsid w:val="00334150"/>
    <w:rsid w:val="0033434E"/>
    <w:rsid w:val="00337693"/>
    <w:rsid w:val="00353DBD"/>
    <w:rsid w:val="003567DA"/>
    <w:rsid w:val="00356B94"/>
    <w:rsid w:val="00357C9D"/>
    <w:rsid w:val="00367211"/>
    <w:rsid w:val="0038768C"/>
    <w:rsid w:val="0039044C"/>
    <w:rsid w:val="0039166D"/>
    <w:rsid w:val="00391BEA"/>
    <w:rsid w:val="003A37D9"/>
    <w:rsid w:val="003A3FBB"/>
    <w:rsid w:val="003A4E7D"/>
    <w:rsid w:val="003A4EC3"/>
    <w:rsid w:val="003A7928"/>
    <w:rsid w:val="003B231B"/>
    <w:rsid w:val="003C1448"/>
    <w:rsid w:val="003C1B9E"/>
    <w:rsid w:val="003C4871"/>
    <w:rsid w:val="003D51E5"/>
    <w:rsid w:val="003D677D"/>
    <w:rsid w:val="003D67C8"/>
    <w:rsid w:val="003D7F11"/>
    <w:rsid w:val="003E6E27"/>
    <w:rsid w:val="003F35AE"/>
    <w:rsid w:val="00410C35"/>
    <w:rsid w:val="00413C13"/>
    <w:rsid w:val="00415B3E"/>
    <w:rsid w:val="00424516"/>
    <w:rsid w:val="00431F66"/>
    <w:rsid w:val="00432B50"/>
    <w:rsid w:val="00434D55"/>
    <w:rsid w:val="0043592C"/>
    <w:rsid w:val="004415B9"/>
    <w:rsid w:val="00442010"/>
    <w:rsid w:val="00445298"/>
    <w:rsid w:val="004508F1"/>
    <w:rsid w:val="00452877"/>
    <w:rsid w:val="00454573"/>
    <w:rsid w:val="00454950"/>
    <w:rsid w:val="0046679A"/>
    <w:rsid w:val="00467C29"/>
    <w:rsid w:val="0047128F"/>
    <w:rsid w:val="004759D5"/>
    <w:rsid w:val="0047683C"/>
    <w:rsid w:val="004773CB"/>
    <w:rsid w:val="00480FB4"/>
    <w:rsid w:val="004845BB"/>
    <w:rsid w:val="00486422"/>
    <w:rsid w:val="00491AE0"/>
    <w:rsid w:val="004920AB"/>
    <w:rsid w:val="0049308B"/>
    <w:rsid w:val="00495FD2"/>
    <w:rsid w:val="004A3106"/>
    <w:rsid w:val="004A337D"/>
    <w:rsid w:val="004A6D74"/>
    <w:rsid w:val="004C2547"/>
    <w:rsid w:val="004C597F"/>
    <w:rsid w:val="004D681E"/>
    <w:rsid w:val="004E0CEC"/>
    <w:rsid w:val="004E437B"/>
    <w:rsid w:val="004F0169"/>
    <w:rsid w:val="004F35C7"/>
    <w:rsid w:val="00501099"/>
    <w:rsid w:val="005038D5"/>
    <w:rsid w:val="005062F0"/>
    <w:rsid w:val="00506469"/>
    <w:rsid w:val="005064A2"/>
    <w:rsid w:val="0051224E"/>
    <w:rsid w:val="0052009F"/>
    <w:rsid w:val="0052331F"/>
    <w:rsid w:val="00523503"/>
    <w:rsid w:val="00526104"/>
    <w:rsid w:val="00527F19"/>
    <w:rsid w:val="00540663"/>
    <w:rsid w:val="0054430F"/>
    <w:rsid w:val="00545B48"/>
    <w:rsid w:val="00554EA9"/>
    <w:rsid w:val="00556DEC"/>
    <w:rsid w:val="00560504"/>
    <w:rsid w:val="005646C0"/>
    <w:rsid w:val="005668BE"/>
    <w:rsid w:val="00583F86"/>
    <w:rsid w:val="005847DA"/>
    <w:rsid w:val="00586EA9"/>
    <w:rsid w:val="00594C5D"/>
    <w:rsid w:val="005A0EDF"/>
    <w:rsid w:val="005B111B"/>
    <w:rsid w:val="005B1C10"/>
    <w:rsid w:val="005C72F0"/>
    <w:rsid w:val="005D01F9"/>
    <w:rsid w:val="005D035F"/>
    <w:rsid w:val="005D1F37"/>
    <w:rsid w:val="005D3783"/>
    <w:rsid w:val="005E14BB"/>
    <w:rsid w:val="005E4253"/>
    <w:rsid w:val="005E5FE5"/>
    <w:rsid w:val="00605E29"/>
    <w:rsid w:val="006071B1"/>
    <w:rsid w:val="00616D0D"/>
    <w:rsid w:val="00627B6E"/>
    <w:rsid w:val="006342EF"/>
    <w:rsid w:val="00641213"/>
    <w:rsid w:val="00641BF7"/>
    <w:rsid w:val="00645E51"/>
    <w:rsid w:val="006502EC"/>
    <w:rsid w:val="00651E04"/>
    <w:rsid w:val="0065451C"/>
    <w:rsid w:val="00661099"/>
    <w:rsid w:val="0066239B"/>
    <w:rsid w:val="00665E72"/>
    <w:rsid w:val="00667724"/>
    <w:rsid w:val="00671350"/>
    <w:rsid w:val="0067457F"/>
    <w:rsid w:val="006A333B"/>
    <w:rsid w:val="006A7D7D"/>
    <w:rsid w:val="006B0B4A"/>
    <w:rsid w:val="006B2426"/>
    <w:rsid w:val="006B62F3"/>
    <w:rsid w:val="006C43FB"/>
    <w:rsid w:val="006C5114"/>
    <w:rsid w:val="006D1B7E"/>
    <w:rsid w:val="006D3B57"/>
    <w:rsid w:val="006D4394"/>
    <w:rsid w:val="006E6AC4"/>
    <w:rsid w:val="006F0034"/>
    <w:rsid w:val="006F56B5"/>
    <w:rsid w:val="006F673F"/>
    <w:rsid w:val="006F71F5"/>
    <w:rsid w:val="006F72DA"/>
    <w:rsid w:val="00700DF3"/>
    <w:rsid w:val="00700F5B"/>
    <w:rsid w:val="007010A5"/>
    <w:rsid w:val="0070370F"/>
    <w:rsid w:val="00711F9A"/>
    <w:rsid w:val="00717C11"/>
    <w:rsid w:val="00724668"/>
    <w:rsid w:val="0073298E"/>
    <w:rsid w:val="00735666"/>
    <w:rsid w:val="007402A5"/>
    <w:rsid w:val="00741BCE"/>
    <w:rsid w:val="00744198"/>
    <w:rsid w:val="007458B7"/>
    <w:rsid w:val="007463ED"/>
    <w:rsid w:val="00756334"/>
    <w:rsid w:val="00762328"/>
    <w:rsid w:val="00766146"/>
    <w:rsid w:val="00767CC7"/>
    <w:rsid w:val="00781399"/>
    <w:rsid w:val="00781A1C"/>
    <w:rsid w:val="00781F9C"/>
    <w:rsid w:val="00785B75"/>
    <w:rsid w:val="0078730D"/>
    <w:rsid w:val="007964D3"/>
    <w:rsid w:val="007A0811"/>
    <w:rsid w:val="007A2C53"/>
    <w:rsid w:val="007A368B"/>
    <w:rsid w:val="007A3BDC"/>
    <w:rsid w:val="007A5691"/>
    <w:rsid w:val="007B0C61"/>
    <w:rsid w:val="007C1EB1"/>
    <w:rsid w:val="007C56BC"/>
    <w:rsid w:val="007C6C89"/>
    <w:rsid w:val="007C7A51"/>
    <w:rsid w:val="007E2391"/>
    <w:rsid w:val="007E615B"/>
    <w:rsid w:val="007E6589"/>
    <w:rsid w:val="007F131B"/>
    <w:rsid w:val="007F1CEE"/>
    <w:rsid w:val="007F4CCC"/>
    <w:rsid w:val="0080046E"/>
    <w:rsid w:val="0080081F"/>
    <w:rsid w:val="0080686F"/>
    <w:rsid w:val="008071F8"/>
    <w:rsid w:val="00811BA5"/>
    <w:rsid w:val="00814668"/>
    <w:rsid w:val="00814A2A"/>
    <w:rsid w:val="00815866"/>
    <w:rsid w:val="008158CF"/>
    <w:rsid w:val="00820031"/>
    <w:rsid w:val="00821573"/>
    <w:rsid w:val="008222E3"/>
    <w:rsid w:val="00824266"/>
    <w:rsid w:val="00826B01"/>
    <w:rsid w:val="008328A5"/>
    <w:rsid w:val="00835B93"/>
    <w:rsid w:val="0084015C"/>
    <w:rsid w:val="00843F1D"/>
    <w:rsid w:val="00845F49"/>
    <w:rsid w:val="00855A4B"/>
    <w:rsid w:val="0086068D"/>
    <w:rsid w:val="00871095"/>
    <w:rsid w:val="0088135F"/>
    <w:rsid w:val="00886DC6"/>
    <w:rsid w:val="008872BF"/>
    <w:rsid w:val="008879EA"/>
    <w:rsid w:val="008A0C51"/>
    <w:rsid w:val="008A2A4D"/>
    <w:rsid w:val="008A4389"/>
    <w:rsid w:val="008A7E49"/>
    <w:rsid w:val="008B6482"/>
    <w:rsid w:val="008C137F"/>
    <w:rsid w:val="008C2857"/>
    <w:rsid w:val="008D2C30"/>
    <w:rsid w:val="008D3A56"/>
    <w:rsid w:val="008D3B62"/>
    <w:rsid w:val="008D525C"/>
    <w:rsid w:val="008E5E0A"/>
    <w:rsid w:val="008E77D8"/>
    <w:rsid w:val="008F298B"/>
    <w:rsid w:val="008F371B"/>
    <w:rsid w:val="008F3774"/>
    <w:rsid w:val="00901BF9"/>
    <w:rsid w:val="00902B35"/>
    <w:rsid w:val="00911ABF"/>
    <w:rsid w:val="009133D5"/>
    <w:rsid w:val="00913F07"/>
    <w:rsid w:val="00915CD0"/>
    <w:rsid w:val="0091620F"/>
    <w:rsid w:val="00916951"/>
    <w:rsid w:val="00923F57"/>
    <w:rsid w:val="00932BF7"/>
    <w:rsid w:val="00940234"/>
    <w:rsid w:val="00943D83"/>
    <w:rsid w:val="0094566B"/>
    <w:rsid w:val="00950511"/>
    <w:rsid w:val="00961C9E"/>
    <w:rsid w:val="0096361C"/>
    <w:rsid w:val="00965598"/>
    <w:rsid w:val="00973B20"/>
    <w:rsid w:val="00976433"/>
    <w:rsid w:val="009772E2"/>
    <w:rsid w:val="00982E70"/>
    <w:rsid w:val="009861C3"/>
    <w:rsid w:val="00990EE7"/>
    <w:rsid w:val="00994FE4"/>
    <w:rsid w:val="009A0C00"/>
    <w:rsid w:val="009A2E07"/>
    <w:rsid w:val="009A6A60"/>
    <w:rsid w:val="009A75C8"/>
    <w:rsid w:val="009B20E9"/>
    <w:rsid w:val="009B5720"/>
    <w:rsid w:val="009B7993"/>
    <w:rsid w:val="009B7A85"/>
    <w:rsid w:val="009C0F6E"/>
    <w:rsid w:val="009D4014"/>
    <w:rsid w:val="009D4DA5"/>
    <w:rsid w:val="009E2FE5"/>
    <w:rsid w:val="009E54F6"/>
    <w:rsid w:val="009F2614"/>
    <w:rsid w:val="00A01361"/>
    <w:rsid w:val="00A01D87"/>
    <w:rsid w:val="00A039B6"/>
    <w:rsid w:val="00A05CEB"/>
    <w:rsid w:val="00A066F7"/>
    <w:rsid w:val="00A071D4"/>
    <w:rsid w:val="00A10A24"/>
    <w:rsid w:val="00A148FD"/>
    <w:rsid w:val="00A149DF"/>
    <w:rsid w:val="00A21405"/>
    <w:rsid w:val="00A22AB8"/>
    <w:rsid w:val="00A24AE1"/>
    <w:rsid w:val="00A36F5A"/>
    <w:rsid w:val="00A37042"/>
    <w:rsid w:val="00A400ED"/>
    <w:rsid w:val="00A40A3C"/>
    <w:rsid w:val="00A440CF"/>
    <w:rsid w:val="00A44555"/>
    <w:rsid w:val="00A472D7"/>
    <w:rsid w:val="00A54E2A"/>
    <w:rsid w:val="00A63272"/>
    <w:rsid w:val="00A67C71"/>
    <w:rsid w:val="00A72D18"/>
    <w:rsid w:val="00A77F91"/>
    <w:rsid w:val="00A850B6"/>
    <w:rsid w:val="00A9191C"/>
    <w:rsid w:val="00A943E8"/>
    <w:rsid w:val="00A9571F"/>
    <w:rsid w:val="00AA0699"/>
    <w:rsid w:val="00AA1F45"/>
    <w:rsid w:val="00AB2A84"/>
    <w:rsid w:val="00AB4221"/>
    <w:rsid w:val="00AB4BC8"/>
    <w:rsid w:val="00AC150D"/>
    <w:rsid w:val="00AC4282"/>
    <w:rsid w:val="00AD1186"/>
    <w:rsid w:val="00AD19E4"/>
    <w:rsid w:val="00AD388C"/>
    <w:rsid w:val="00AD498F"/>
    <w:rsid w:val="00AE37A0"/>
    <w:rsid w:val="00AE3F3A"/>
    <w:rsid w:val="00AE3F84"/>
    <w:rsid w:val="00AE6941"/>
    <w:rsid w:val="00AF377F"/>
    <w:rsid w:val="00AF4CCE"/>
    <w:rsid w:val="00B023AE"/>
    <w:rsid w:val="00B045AF"/>
    <w:rsid w:val="00B0516C"/>
    <w:rsid w:val="00B10E32"/>
    <w:rsid w:val="00B1209E"/>
    <w:rsid w:val="00B12FE7"/>
    <w:rsid w:val="00B30F6C"/>
    <w:rsid w:val="00B3343E"/>
    <w:rsid w:val="00B410C0"/>
    <w:rsid w:val="00B41330"/>
    <w:rsid w:val="00B4727E"/>
    <w:rsid w:val="00B567B5"/>
    <w:rsid w:val="00B63EC5"/>
    <w:rsid w:val="00B6730C"/>
    <w:rsid w:val="00B7197C"/>
    <w:rsid w:val="00B72081"/>
    <w:rsid w:val="00B813A9"/>
    <w:rsid w:val="00B8339B"/>
    <w:rsid w:val="00B877AE"/>
    <w:rsid w:val="00B90173"/>
    <w:rsid w:val="00B94510"/>
    <w:rsid w:val="00B94780"/>
    <w:rsid w:val="00B96004"/>
    <w:rsid w:val="00BA1036"/>
    <w:rsid w:val="00BA1860"/>
    <w:rsid w:val="00BA3288"/>
    <w:rsid w:val="00BB209C"/>
    <w:rsid w:val="00BB46F4"/>
    <w:rsid w:val="00BB4D8A"/>
    <w:rsid w:val="00BB5D79"/>
    <w:rsid w:val="00BC3213"/>
    <w:rsid w:val="00BC45FC"/>
    <w:rsid w:val="00BC6983"/>
    <w:rsid w:val="00BD4D91"/>
    <w:rsid w:val="00BE5816"/>
    <w:rsid w:val="00BF204F"/>
    <w:rsid w:val="00C04F47"/>
    <w:rsid w:val="00C077F5"/>
    <w:rsid w:val="00C07E92"/>
    <w:rsid w:val="00C10A15"/>
    <w:rsid w:val="00C125B9"/>
    <w:rsid w:val="00C17171"/>
    <w:rsid w:val="00C2094C"/>
    <w:rsid w:val="00C209CB"/>
    <w:rsid w:val="00C24179"/>
    <w:rsid w:val="00C337D1"/>
    <w:rsid w:val="00C34C2C"/>
    <w:rsid w:val="00C35C4A"/>
    <w:rsid w:val="00C44897"/>
    <w:rsid w:val="00C51077"/>
    <w:rsid w:val="00C516EC"/>
    <w:rsid w:val="00C67D07"/>
    <w:rsid w:val="00C714B6"/>
    <w:rsid w:val="00C71BA0"/>
    <w:rsid w:val="00C7251B"/>
    <w:rsid w:val="00C73445"/>
    <w:rsid w:val="00C95049"/>
    <w:rsid w:val="00C961DB"/>
    <w:rsid w:val="00C97120"/>
    <w:rsid w:val="00CA2276"/>
    <w:rsid w:val="00CA62A4"/>
    <w:rsid w:val="00CA6F23"/>
    <w:rsid w:val="00CB14AF"/>
    <w:rsid w:val="00CB2597"/>
    <w:rsid w:val="00CC1F8F"/>
    <w:rsid w:val="00CC3D49"/>
    <w:rsid w:val="00CC5819"/>
    <w:rsid w:val="00CC7930"/>
    <w:rsid w:val="00CD76A7"/>
    <w:rsid w:val="00CD78EC"/>
    <w:rsid w:val="00CE0B10"/>
    <w:rsid w:val="00CE1BCD"/>
    <w:rsid w:val="00CE5D4B"/>
    <w:rsid w:val="00CF252F"/>
    <w:rsid w:val="00CF498E"/>
    <w:rsid w:val="00D123D0"/>
    <w:rsid w:val="00D1393C"/>
    <w:rsid w:val="00D2120A"/>
    <w:rsid w:val="00D2278D"/>
    <w:rsid w:val="00D41198"/>
    <w:rsid w:val="00D42823"/>
    <w:rsid w:val="00D4425C"/>
    <w:rsid w:val="00D50232"/>
    <w:rsid w:val="00D54633"/>
    <w:rsid w:val="00D54CEA"/>
    <w:rsid w:val="00D62AE9"/>
    <w:rsid w:val="00D635F0"/>
    <w:rsid w:val="00D710DA"/>
    <w:rsid w:val="00D7362E"/>
    <w:rsid w:val="00D75BE2"/>
    <w:rsid w:val="00D7733D"/>
    <w:rsid w:val="00D77438"/>
    <w:rsid w:val="00D80190"/>
    <w:rsid w:val="00D82B60"/>
    <w:rsid w:val="00D852CF"/>
    <w:rsid w:val="00D8643B"/>
    <w:rsid w:val="00D87D92"/>
    <w:rsid w:val="00D97CFD"/>
    <w:rsid w:val="00DA1E19"/>
    <w:rsid w:val="00DA2111"/>
    <w:rsid w:val="00DB04D1"/>
    <w:rsid w:val="00DB3308"/>
    <w:rsid w:val="00DB33B2"/>
    <w:rsid w:val="00DC134F"/>
    <w:rsid w:val="00DC4079"/>
    <w:rsid w:val="00DC65C3"/>
    <w:rsid w:val="00DC725B"/>
    <w:rsid w:val="00DD0314"/>
    <w:rsid w:val="00DE4360"/>
    <w:rsid w:val="00DE4A70"/>
    <w:rsid w:val="00DE640D"/>
    <w:rsid w:val="00DF0764"/>
    <w:rsid w:val="00DF207A"/>
    <w:rsid w:val="00DF5595"/>
    <w:rsid w:val="00E01DC9"/>
    <w:rsid w:val="00E20898"/>
    <w:rsid w:val="00E24C13"/>
    <w:rsid w:val="00E3524A"/>
    <w:rsid w:val="00E45FB6"/>
    <w:rsid w:val="00E47AE5"/>
    <w:rsid w:val="00E50DAA"/>
    <w:rsid w:val="00E70900"/>
    <w:rsid w:val="00E807EB"/>
    <w:rsid w:val="00E83AF1"/>
    <w:rsid w:val="00E85EA7"/>
    <w:rsid w:val="00E875B5"/>
    <w:rsid w:val="00E92AF9"/>
    <w:rsid w:val="00E943D2"/>
    <w:rsid w:val="00E953E7"/>
    <w:rsid w:val="00E96B84"/>
    <w:rsid w:val="00EA1D9E"/>
    <w:rsid w:val="00EB383F"/>
    <w:rsid w:val="00EB73E0"/>
    <w:rsid w:val="00EC45C5"/>
    <w:rsid w:val="00EC7613"/>
    <w:rsid w:val="00ED1074"/>
    <w:rsid w:val="00ED7D2D"/>
    <w:rsid w:val="00EE1215"/>
    <w:rsid w:val="00EE17AF"/>
    <w:rsid w:val="00EF0B1D"/>
    <w:rsid w:val="00EF4879"/>
    <w:rsid w:val="00F01F92"/>
    <w:rsid w:val="00F1319C"/>
    <w:rsid w:val="00F13BCB"/>
    <w:rsid w:val="00F15835"/>
    <w:rsid w:val="00F20AA7"/>
    <w:rsid w:val="00F21967"/>
    <w:rsid w:val="00F266A5"/>
    <w:rsid w:val="00F303F8"/>
    <w:rsid w:val="00F328A7"/>
    <w:rsid w:val="00F4173D"/>
    <w:rsid w:val="00F4219A"/>
    <w:rsid w:val="00F4647F"/>
    <w:rsid w:val="00F47D04"/>
    <w:rsid w:val="00F54AC7"/>
    <w:rsid w:val="00F6268D"/>
    <w:rsid w:val="00F72882"/>
    <w:rsid w:val="00F745AD"/>
    <w:rsid w:val="00F7489E"/>
    <w:rsid w:val="00F76BD3"/>
    <w:rsid w:val="00F76D8C"/>
    <w:rsid w:val="00F76DDA"/>
    <w:rsid w:val="00F81ADD"/>
    <w:rsid w:val="00F82545"/>
    <w:rsid w:val="00F94388"/>
    <w:rsid w:val="00FA1687"/>
    <w:rsid w:val="00FA4CF9"/>
    <w:rsid w:val="00FB32A9"/>
    <w:rsid w:val="00FB492C"/>
    <w:rsid w:val="00FB7495"/>
    <w:rsid w:val="00FC166C"/>
    <w:rsid w:val="00FC4D36"/>
    <w:rsid w:val="00FC4DAF"/>
    <w:rsid w:val="00FC6A12"/>
    <w:rsid w:val="00FD11D9"/>
    <w:rsid w:val="00FD2864"/>
    <w:rsid w:val="00FE39B7"/>
    <w:rsid w:val="00FF2078"/>
    <w:rsid w:val="00FF4E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2ED139F"/>
  <w15:chartTrackingRefBased/>
  <w15:docId w15:val="{FF636250-613A-5748-9595-5621C742DB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lorfulList-Accent11">
    <w:name w:val="Colorful List - Accent 11"/>
    <w:basedOn w:val="Normal"/>
    <w:uiPriority w:val="34"/>
    <w:qFormat/>
    <w:rsid w:val="00815866"/>
    <w:pPr>
      <w:ind w:left="720"/>
      <w:contextualSpacing/>
    </w:pPr>
  </w:style>
  <w:style w:type="character" w:styleId="Hyperlink">
    <w:name w:val="Hyperlink"/>
    <w:uiPriority w:val="99"/>
    <w:unhideWhenUsed/>
    <w:rsid w:val="007B0C61"/>
    <w:rPr>
      <w:color w:val="0000FF"/>
      <w:u w:val="single"/>
    </w:rPr>
  </w:style>
  <w:style w:type="character" w:customStyle="1" w:styleId="UnresolvedMention1">
    <w:name w:val="Unresolved Mention1"/>
    <w:uiPriority w:val="99"/>
    <w:semiHidden/>
    <w:unhideWhenUsed/>
    <w:rsid w:val="002E3DCC"/>
    <w:rPr>
      <w:color w:val="605E5C"/>
      <w:shd w:val="clear" w:color="auto" w:fill="E1DFDD"/>
    </w:rPr>
  </w:style>
  <w:style w:type="character" w:styleId="FollowedHyperlink">
    <w:name w:val="FollowedHyperlink"/>
    <w:uiPriority w:val="99"/>
    <w:semiHidden/>
    <w:unhideWhenUsed/>
    <w:rsid w:val="0032327F"/>
    <w:rPr>
      <w:color w:val="954F72"/>
      <w:u w:val="single"/>
    </w:rPr>
  </w:style>
  <w:style w:type="character" w:styleId="CommentReference">
    <w:name w:val="annotation reference"/>
    <w:uiPriority w:val="99"/>
    <w:semiHidden/>
    <w:unhideWhenUsed/>
    <w:rsid w:val="00FB32A9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B32A9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B32A9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B32A9"/>
    <w:rPr>
      <w:b/>
      <w:bCs/>
      <w:sz w:val="20"/>
      <w:szCs w:val="20"/>
    </w:rPr>
  </w:style>
  <w:style w:type="character" w:customStyle="1" w:styleId="CommentSubjectChar">
    <w:name w:val="Comment Subject Char"/>
    <w:link w:val="CommentSubject"/>
    <w:uiPriority w:val="99"/>
    <w:semiHidden/>
    <w:rsid w:val="00FB32A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32A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FB32A9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781A1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D3B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76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53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97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0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61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0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6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6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72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vclv99-239.hpc.ncsu.edu/tbas2_1/pages/tbas.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vclv99-239.hpc.ncsu.edu/tbas2_1/pages/data/tbas-tutorial/Metadata-Unknowns.csv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hyperlink" Target="https://vclv99-239.hpc.ncsu.edu/tbas2_1/pages/data/tbas-tutorial/its_sequences_set1.fasta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336</Words>
  <Characters>1917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2249</CharactersWithSpaces>
  <SharedDoc>false</SharedDoc>
  <HLinks>
    <vt:vector size="36" baseType="variant">
      <vt:variant>
        <vt:i4>7667761</vt:i4>
      </vt:variant>
      <vt:variant>
        <vt:i4>15</vt:i4>
      </vt:variant>
      <vt:variant>
        <vt:i4>0</vt:i4>
      </vt:variant>
      <vt:variant>
        <vt:i4>5</vt:i4>
      </vt:variant>
      <vt:variant>
        <vt:lpwstr>https://tbas.hpc.ncsu.edu/start</vt:lpwstr>
      </vt:variant>
      <vt:variant>
        <vt:lpwstr/>
      </vt:variant>
      <vt:variant>
        <vt:i4>1179712</vt:i4>
      </vt:variant>
      <vt:variant>
        <vt:i4>12</vt:i4>
      </vt:variant>
      <vt:variant>
        <vt:i4>0</vt:i4>
      </vt:variant>
      <vt:variant>
        <vt:i4>5</vt:i4>
      </vt:variant>
      <vt:variant>
        <vt:lpwstr>https://www.ncbi.nlm.nih.gov/pmc/articles/PMC4510271/</vt:lpwstr>
      </vt:variant>
      <vt:variant>
        <vt:lpwstr/>
      </vt:variant>
      <vt:variant>
        <vt:i4>2883630</vt:i4>
      </vt:variant>
      <vt:variant>
        <vt:i4>9</vt:i4>
      </vt:variant>
      <vt:variant>
        <vt:i4>0</vt:i4>
      </vt:variant>
      <vt:variant>
        <vt:i4>5</vt:i4>
      </vt:variant>
      <vt:variant>
        <vt:lpwstr>https://www.treebase.org/treebase-web/search/downloadANexusFile.html?id=16754&amp;treeid=79968</vt:lpwstr>
      </vt:variant>
      <vt:variant>
        <vt:lpwstr/>
      </vt:variant>
      <vt:variant>
        <vt:i4>4194374</vt:i4>
      </vt:variant>
      <vt:variant>
        <vt:i4>6</vt:i4>
      </vt:variant>
      <vt:variant>
        <vt:i4>0</vt:i4>
      </vt:variant>
      <vt:variant>
        <vt:i4>5</vt:i4>
      </vt:variant>
      <vt:variant>
        <vt:lpwstr>http://purl.org/phylo/treebase/phylows/tree/TB2:Tr79968?format=nexus</vt:lpwstr>
      </vt:variant>
      <vt:variant>
        <vt:lpwstr/>
      </vt:variant>
      <vt:variant>
        <vt:i4>5111888</vt:i4>
      </vt:variant>
      <vt:variant>
        <vt:i4>3</vt:i4>
      </vt:variant>
      <vt:variant>
        <vt:i4>0</vt:i4>
      </vt:variant>
      <vt:variant>
        <vt:i4>5</vt:i4>
      </vt:variant>
      <vt:variant>
        <vt:lpwstr>https://www.treebase.org/treebase-web/search/studySearch.html</vt:lpwstr>
      </vt:variant>
      <vt:variant>
        <vt:lpwstr/>
      </vt:variant>
      <vt:variant>
        <vt:i4>5111888</vt:i4>
      </vt:variant>
      <vt:variant>
        <vt:i4>0</vt:i4>
      </vt:variant>
      <vt:variant>
        <vt:i4>0</vt:i4>
      </vt:variant>
      <vt:variant>
        <vt:i4>5</vt:i4>
      </vt:variant>
      <vt:variant>
        <vt:lpwstr>https://www.treebase.org/treebase-web/search/studySearch.html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Ignazio Carbone</dc:creator>
  <cp:keywords/>
  <dc:description/>
  <cp:lastModifiedBy>Vicki Cornish</cp:lastModifiedBy>
  <cp:revision>3</cp:revision>
  <cp:lastPrinted>2019-06-01T18:29:00Z</cp:lastPrinted>
  <dcterms:created xsi:type="dcterms:W3CDTF">2020-01-22T16:09:00Z</dcterms:created>
  <dcterms:modified xsi:type="dcterms:W3CDTF">2020-01-22T16:17:00Z</dcterms:modified>
</cp:coreProperties>
</file>